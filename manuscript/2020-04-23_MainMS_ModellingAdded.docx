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5187B3" w14:textId="1CC20218" w:rsidR="00F42590" w:rsidRPr="008F27E2" w:rsidRDefault="00DD3775" w:rsidP="00F42590">
      <w:pPr>
        <w:pStyle w:val="Title"/>
        <w:rPr>
          <w:rFonts w:ascii="Times New Roman" w:hAnsi="Times New Roman" w:cs="Times New Roman"/>
          <w:sz w:val="28"/>
        </w:rPr>
      </w:pPr>
      <w:bookmarkStart w:id="0" w:name="_Hlk35252740"/>
      <w:bookmarkStart w:id="1" w:name="_Hlk35353955"/>
      <w:commentRangeStart w:id="2"/>
      <w:proofErr w:type="spellStart"/>
      <w:proofErr w:type="gramStart"/>
      <w:r w:rsidRPr="008F27E2">
        <w:rPr>
          <w:rFonts w:ascii="Times New Roman" w:hAnsi="Times New Roman" w:cs="Times New Roman"/>
          <w:sz w:val="28"/>
        </w:rPr>
        <w:t>i</w:t>
      </w:r>
      <w:proofErr w:type="spellEnd"/>
      <w:proofErr w:type="gramEnd"/>
      <w:r w:rsidRPr="008F27E2">
        <w:rPr>
          <w:rFonts w:ascii="Times New Roman" w:hAnsi="Times New Roman" w:cs="Times New Roman"/>
          <w:sz w:val="28"/>
        </w:rPr>
        <w:t>-</w:t>
      </w:r>
      <w:r w:rsidR="008F27E2" w:rsidRPr="008F27E2">
        <w:rPr>
          <w:rFonts w:ascii="Times New Roman" w:hAnsi="Times New Roman" w:cs="Times New Roman"/>
          <w:sz w:val="28"/>
        </w:rPr>
        <w:t>DNA</w:t>
      </w:r>
      <w:commentRangeEnd w:id="2"/>
      <w:r w:rsidR="00F33BA5">
        <w:rPr>
          <w:rStyle w:val="CommentReference"/>
          <w:rFonts w:ascii="Times New Roman" w:eastAsia="Times New Roman" w:hAnsi="Times New Roman" w:cstheme="minorBidi"/>
          <w:b w:val="0"/>
          <w:bCs w:val="0"/>
        </w:rPr>
        <w:commentReference w:id="2"/>
      </w:r>
      <w:r w:rsidRPr="008F27E2">
        <w:rPr>
          <w:rFonts w:ascii="Times New Roman" w:hAnsi="Times New Roman" w:cs="Times New Roman"/>
          <w:sz w:val="28"/>
        </w:rPr>
        <w:t xml:space="preserve"> stability</w:t>
      </w:r>
      <w:bookmarkEnd w:id="0"/>
      <w:r w:rsidR="008F27E2" w:rsidRPr="008F27E2">
        <w:rPr>
          <w:rFonts w:ascii="Times New Roman" w:hAnsi="Times New Roman" w:cs="Times New Roman"/>
          <w:sz w:val="28"/>
        </w:rPr>
        <w:t xml:space="preserve">: confronting </w:t>
      </w:r>
      <w:r w:rsidR="008F27E2" w:rsidRPr="008F27E2">
        <w:rPr>
          <w:rFonts w:ascii="Times New Roman" w:hAnsi="Times New Roman" w:cs="Times New Roman"/>
          <w:i/>
          <w:sz w:val="28"/>
        </w:rPr>
        <w:t>in vitro</w:t>
      </w:r>
      <w:r w:rsidR="008F27E2" w:rsidRPr="008F27E2">
        <w:rPr>
          <w:rFonts w:ascii="Times New Roman" w:hAnsi="Times New Roman" w:cs="Times New Roman"/>
          <w:sz w:val="28"/>
        </w:rPr>
        <w:t xml:space="preserve"> experiments with models and in cell data</w:t>
      </w:r>
    </w:p>
    <w:p w14:paraId="3FD38F84" w14:textId="0497BA77" w:rsidR="005B5890" w:rsidRDefault="00C715D6" w:rsidP="005B5890">
      <w:pPr>
        <w:pStyle w:val="Title"/>
        <w:spacing w:before="0" w:after="0"/>
        <w:rPr>
          <w:rFonts w:ascii="Times New Roman" w:eastAsia="DengXian" w:hAnsi="Times New Roman" w:cs="Times New Roman"/>
          <w:b w:val="0"/>
          <w:sz w:val="24"/>
        </w:rPr>
      </w:pPr>
      <w:bookmarkStart w:id="3" w:name="_Hlk35434996"/>
      <w:bookmarkEnd w:id="1"/>
      <w:proofErr w:type="spellStart"/>
      <w:r w:rsidRPr="00F42590">
        <w:rPr>
          <w:rFonts w:ascii="Times New Roman" w:eastAsia="DengXian" w:hAnsi="Times New Roman" w:cs="Times New Roman"/>
          <w:b w:val="0"/>
          <w:sz w:val="24"/>
        </w:rPr>
        <w:t>Mingpan</w:t>
      </w:r>
      <w:proofErr w:type="spellEnd"/>
      <w:r w:rsidRPr="00F42590">
        <w:rPr>
          <w:rFonts w:ascii="Times New Roman" w:eastAsia="DengXian" w:hAnsi="Times New Roman" w:cs="Times New Roman"/>
          <w:b w:val="0"/>
          <w:sz w:val="24"/>
        </w:rPr>
        <w:t xml:space="preserve"> Cheng</w:t>
      </w:r>
      <w:r w:rsidRPr="00F42590">
        <w:rPr>
          <w:rFonts w:ascii="Times New Roman" w:eastAsia="DengXian" w:hAnsi="Times New Roman" w:cs="Times New Roman"/>
          <w:b w:val="0"/>
          <w:sz w:val="24"/>
          <w:vertAlign w:val="superscript"/>
        </w:rPr>
        <w:t>1</w:t>
      </w:r>
      <w:proofErr w:type="gramStart"/>
      <w:r w:rsidRPr="00F42590">
        <w:rPr>
          <w:rFonts w:ascii="Times New Roman" w:eastAsia="DengXian" w:hAnsi="Times New Roman" w:cs="Times New Roman"/>
          <w:b w:val="0"/>
          <w:sz w:val="24"/>
          <w:vertAlign w:val="superscript"/>
        </w:rPr>
        <w:t>,2</w:t>
      </w:r>
      <w:proofErr w:type="gramEnd"/>
      <w:r w:rsidRPr="00F42590">
        <w:rPr>
          <w:rFonts w:ascii="Times New Roman" w:eastAsia="DengXian" w:hAnsi="Times New Roman" w:cs="Times New Roman"/>
          <w:b w:val="0"/>
          <w:sz w:val="24"/>
        </w:rPr>
        <w:t xml:space="preserve">, </w:t>
      </w:r>
      <w:proofErr w:type="spellStart"/>
      <w:r w:rsidR="00FA7D32" w:rsidRPr="00F42590">
        <w:rPr>
          <w:rFonts w:ascii="Times New Roman" w:eastAsia="DengXian" w:hAnsi="Times New Roman" w:cs="Times New Roman"/>
          <w:b w:val="0"/>
          <w:sz w:val="24"/>
        </w:rPr>
        <w:t>Dehui</w:t>
      </w:r>
      <w:proofErr w:type="spellEnd"/>
      <w:r w:rsidR="00FA7D32" w:rsidRPr="00F42590">
        <w:rPr>
          <w:rFonts w:ascii="Times New Roman" w:eastAsia="DengXian" w:hAnsi="Times New Roman" w:cs="Times New Roman"/>
          <w:b w:val="0"/>
          <w:sz w:val="24"/>
        </w:rPr>
        <w:t xml:space="preserve"> Qiu</w:t>
      </w:r>
      <w:r w:rsidR="00FA7D32" w:rsidRPr="00F42590">
        <w:rPr>
          <w:rFonts w:ascii="Times New Roman" w:eastAsia="DengXian" w:hAnsi="Times New Roman" w:cs="Times New Roman"/>
          <w:b w:val="0"/>
          <w:sz w:val="24"/>
          <w:vertAlign w:val="superscript"/>
        </w:rPr>
        <w:t>1</w:t>
      </w:r>
      <w:r w:rsidR="00FA7D32" w:rsidRPr="00F42590">
        <w:rPr>
          <w:rFonts w:ascii="Times New Roman" w:eastAsia="DengXian" w:hAnsi="Times New Roman" w:cs="Times New Roman"/>
          <w:b w:val="0"/>
          <w:sz w:val="24"/>
        </w:rPr>
        <w:t xml:space="preserve">, </w:t>
      </w:r>
      <w:r w:rsidR="00B071DD" w:rsidRPr="00F42590">
        <w:rPr>
          <w:rFonts w:ascii="Times New Roman" w:eastAsia="DengXian" w:hAnsi="Times New Roman" w:cs="Times New Roman"/>
          <w:b w:val="0"/>
          <w:sz w:val="24"/>
        </w:rPr>
        <w:t>Eva Maturová</w:t>
      </w:r>
      <w:r w:rsidR="00D35711" w:rsidRPr="00F42590">
        <w:rPr>
          <w:rFonts w:ascii="Times New Roman" w:eastAsia="DengXian" w:hAnsi="Times New Roman" w:cs="Times New Roman"/>
          <w:b w:val="0"/>
          <w:sz w:val="24"/>
          <w:vertAlign w:val="superscript"/>
        </w:rPr>
        <w:t>3</w:t>
      </w:r>
      <w:r w:rsidR="00B071DD" w:rsidRPr="00F42590">
        <w:rPr>
          <w:rFonts w:ascii="Times New Roman" w:eastAsia="DengXian" w:hAnsi="Times New Roman" w:cs="Times New Roman"/>
          <w:b w:val="0"/>
          <w:sz w:val="24"/>
        </w:rPr>
        <w:t xml:space="preserve">, </w:t>
      </w:r>
      <w:r w:rsidR="00E41A17" w:rsidRPr="00F42590">
        <w:rPr>
          <w:rFonts w:ascii="Times New Roman" w:eastAsia="DengXian" w:hAnsi="Times New Roman" w:cs="Times New Roman"/>
          <w:b w:val="0"/>
          <w:sz w:val="24"/>
        </w:rPr>
        <w:t>Liezel Tamon</w:t>
      </w:r>
      <w:r w:rsidR="0053253D">
        <w:rPr>
          <w:rFonts w:ascii="Times New Roman" w:eastAsia="DengXian" w:hAnsi="Times New Roman" w:cs="Times New Roman"/>
          <w:b w:val="0"/>
          <w:sz w:val="24"/>
          <w:vertAlign w:val="superscript"/>
        </w:rPr>
        <w:t>4</w:t>
      </w:r>
      <w:r w:rsidR="00E41A17" w:rsidRPr="00F42590">
        <w:rPr>
          <w:rFonts w:ascii="Times New Roman" w:eastAsia="DengXian" w:hAnsi="Times New Roman" w:cs="Times New Roman"/>
          <w:b w:val="0"/>
          <w:sz w:val="24"/>
        </w:rPr>
        <w:t xml:space="preserve">, </w:t>
      </w:r>
      <w:proofErr w:type="spellStart"/>
      <w:r w:rsidR="00B071DD" w:rsidRPr="00F42590">
        <w:rPr>
          <w:rFonts w:ascii="Times New Roman" w:eastAsia="DengXian" w:hAnsi="Times New Roman" w:cs="Times New Roman"/>
          <w:b w:val="0"/>
          <w:sz w:val="24"/>
        </w:rPr>
        <w:t>Pavlína</w:t>
      </w:r>
      <w:proofErr w:type="spellEnd"/>
      <w:r w:rsidR="00B071DD" w:rsidRPr="00F42590">
        <w:rPr>
          <w:rFonts w:ascii="Times New Roman" w:eastAsia="DengXian" w:hAnsi="Times New Roman" w:cs="Times New Roman"/>
          <w:b w:val="0"/>
          <w:sz w:val="24"/>
        </w:rPr>
        <w:t xml:space="preserve"> Víšková</w:t>
      </w:r>
      <w:r w:rsidR="00D35711" w:rsidRPr="00F42590">
        <w:rPr>
          <w:rFonts w:ascii="Times New Roman" w:eastAsia="DengXian" w:hAnsi="Times New Roman" w:cs="Times New Roman"/>
          <w:b w:val="0"/>
          <w:sz w:val="24"/>
          <w:vertAlign w:val="superscript"/>
        </w:rPr>
        <w:t>3</w:t>
      </w:r>
      <w:r w:rsidR="00D35711" w:rsidRPr="004D42FF">
        <w:rPr>
          <w:rFonts w:ascii="Times New Roman" w:eastAsia="DengXian" w:hAnsi="Times New Roman" w:cs="Times New Roman"/>
          <w:b w:val="0"/>
          <w:sz w:val="24"/>
        </w:rPr>
        <w:t>,</w:t>
      </w:r>
      <w:r w:rsidR="00B071DD" w:rsidRPr="00F42590">
        <w:rPr>
          <w:rFonts w:ascii="Times New Roman" w:eastAsia="DengXian" w:hAnsi="Times New Roman" w:cs="Times New Roman"/>
          <w:b w:val="0"/>
          <w:sz w:val="24"/>
        </w:rPr>
        <w:t xml:space="preserve"> </w:t>
      </w:r>
      <w:r w:rsidR="00EC2C00" w:rsidRPr="00F42590">
        <w:rPr>
          <w:rFonts w:ascii="Times New Roman" w:eastAsia="DengXian" w:hAnsi="Times New Roman" w:cs="Times New Roman"/>
          <w:b w:val="0"/>
          <w:sz w:val="24"/>
        </w:rPr>
        <w:t>Samir</w:t>
      </w:r>
      <w:r w:rsidR="00F42590" w:rsidRPr="00F42590">
        <w:rPr>
          <w:rFonts w:ascii="Times New Roman" w:eastAsia="DengXian" w:hAnsi="Times New Roman" w:cs="Times New Roman"/>
          <w:b w:val="0"/>
          <w:sz w:val="24"/>
        </w:rPr>
        <w:t xml:space="preserve"> </w:t>
      </w:r>
      <w:r w:rsidR="00EC2C00" w:rsidRPr="00F42590">
        <w:rPr>
          <w:rFonts w:ascii="Times New Roman" w:eastAsia="DengXian" w:hAnsi="Times New Roman" w:cs="Times New Roman"/>
          <w:b w:val="0"/>
          <w:sz w:val="24"/>
        </w:rPr>
        <w:t>Amrane</w:t>
      </w:r>
      <w:r w:rsidR="00EC2C00" w:rsidRPr="00F42590">
        <w:rPr>
          <w:rFonts w:ascii="Times New Roman" w:eastAsia="DengXian" w:hAnsi="Times New Roman" w:cs="Times New Roman"/>
          <w:b w:val="0"/>
          <w:sz w:val="24"/>
          <w:vertAlign w:val="superscript"/>
        </w:rPr>
        <w:t>2</w:t>
      </w:r>
      <w:r w:rsidR="00EC2C00" w:rsidRPr="00F42590">
        <w:rPr>
          <w:rFonts w:ascii="Times New Roman" w:eastAsia="DengXian" w:hAnsi="Times New Roman" w:cs="Times New Roman"/>
          <w:b w:val="0"/>
          <w:sz w:val="24"/>
        </w:rPr>
        <w:t xml:space="preserve">, </w:t>
      </w:r>
      <w:r w:rsidR="001B30A4" w:rsidRPr="00F42590">
        <w:rPr>
          <w:rFonts w:ascii="Times New Roman" w:eastAsia="DengXian" w:hAnsi="Times New Roman" w:cs="Times New Roman"/>
          <w:b w:val="0"/>
          <w:sz w:val="24"/>
        </w:rPr>
        <w:t>Aurore Guédin</w:t>
      </w:r>
      <w:r w:rsidR="001B30A4" w:rsidRPr="00F42590">
        <w:rPr>
          <w:rFonts w:ascii="Times New Roman" w:eastAsia="DengXian" w:hAnsi="Times New Roman" w:cs="Times New Roman"/>
          <w:b w:val="0"/>
          <w:sz w:val="24"/>
          <w:vertAlign w:val="superscript"/>
        </w:rPr>
        <w:t>2</w:t>
      </w:r>
      <w:r w:rsidR="001B30A4" w:rsidRPr="00F42590">
        <w:rPr>
          <w:rFonts w:ascii="Times New Roman" w:eastAsia="DengXian" w:hAnsi="Times New Roman" w:cs="Times New Roman"/>
          <w:b w:val="0"/>
          <w:sz w:val="24"/>
        </w:rPr>
        <w:t xml:space="preserve">, </w:t>
      </w:r>
      <w:proofErr w:type="spellStart"/>
      <w:r w:rsidR="00285A0C" w:rsidRPr="00F42590">
        <w:rPr>
          <w:rFonts w:ascii="Times New Roman" w:eastAsia="DengXian" w:hAnsi="Times New Roman" w:cs="Times New Roman"/>
          <w:b w:val="0"/>
          <w:sz w:val="24"/>
        </w:rPr>
        <w:t>Jielin</w:t>
      </w:r>
      <w:proofErr w:type="spellEnd"/>
      <w:r w:rsidR="00285A0C" w:rsidRPr="00F42590">
        <w:rPr>
          <w:rFonts w:ascii="Times New Roman" w:eastAsia="DengXian" w:hAnsi="Times New Roman" w:cs="Times New Roman"/>
          <w:b w:val="0"/>
          <w:sz w:val="24"/>
        </w:rPr>
        <w:t xml:space="preserve"> Chen</w:t>
      </w:r>
      <w:r w:rsidR="00285A0C" w:rsidRPr="00F42590">
        <w:rPr>
          <w:rFonts w:ascii="Times New Roman" w:eastAsia="DengXian" w:hAnsi="Times New Roman" w:cs="Times New Roman"/>
          <w:b w:val="0"/>
          <w:sz w:val="24"/>
          <w:vertAlign w:val="superscript"/>
        </w:rPr>
        <w:t>1,2</w:t>
      </w:r>
      <w:r w:rsidR="00285A0C" w:rsidRPr="00F42590">
        <w:rPr>
          <w:rFonts w:ascii="Times New Roman" w:eastAsia="DengXian" w:hAnsi="Times New Roman" w:cs="Times New Roman"/>
          <w:b w:val="0"/>
          <w:sz w:val="24"/>
        </w:rPr>
        <w:t>,</w:t>
      </w:r>
      <w:r w:rsidR="00285A0C">
        <w:rPr>
          <w:rFonts w:ascii="Times New Roman" w:eastAsia="DengXian" w:hAnsi="Times New Roman" w:cs="Times New Roman"/>
          <w:b w:val="0"/>
          <w:sz w:val="24"/>
        </w:rPr>
        <w:t xml:space="preserve"> </w:t>
      </w:r>
      <w:r w:rsidR="0053253D">
        <w:rPr>
          <w:rFonts w:ascii="Times New Roman" w:eastAsia="DengXian" w:hAnsi="Times New Roman" w:cs="Times New Roman"/>
          <w:b w:val="0"/>
          <w:sz w:val="24"/>
        </w:rPr>
        <w:t>Laurent Lacroix</w:t>
      </w:r>
      <w:r w:rsidR="0053253D" w:rsidRPr="00F42590">
        <w:rPr>
          <w:rFonts w:ascii="Times New Roman" w:eastAsia="DengXian" w:hAnsi="Times New Roman" w:cs="Times New Roman"/>
          <w:b w:val="0"/>
          <w:sz w:val="24"/>
          <w:vertAlign w:val="superscript"/>
        </w:rPr>
        <w:t>5</w:t>
      </w:r>
      <w:r w:rsidR="0053253D">
        <w:rPr>
          <w:rFonts w:ascii="Times New Roman" w:eastAsia="DengXian" w:hAnsi="Times New Roman" w:cs="Times New Roman"/>
          <w:b w:val="0"/>
          <w:sz w:val="24"/>
        </w:rPr>
        <w:t xml:space="preserve">, </w:t>
      </w:r>
      <w:proofErr w:type="spellStart"/>
      <w:r w:rsidR="00D35711" w:rsidRPr="00F42590">
        <w:rPr>
          <w:rFonts w:ascii="Times New Roman" w:eastAsia="DengXian" w:hAnsi="Times New Roman" w:cs="Times New Roman"/>
          <w:b w:val="0"/>
          <w:sz w:val="24"/>
        </w:rPr>
        <w:t>Lukáš</w:t>
      </w:r>
      <w:proofErr w:type="spellEnd"/>
      <w:r w:rsidR="00D35711" w:rsidRPr="00F42590">
        <w:rPr>
          <w:rFonts w:ascii="Times New Roman" w:eastAsia="DengXian" w:hAnsi="Times New Roman" w:cs="Times New Roman"/>
          <w:b w:val="0"/>
          <w:sz w:val="24"/>
        </w:rPr>
        <w:t xml:space="preserve"> Trantírek</w:t>
      </w:r>
      <w:r w:rsidR="00D35711" w:rsidRPr="00F42590">
        <w:rPr>
          <w:rFonts w:ascii="Times New Roman" w:eastAsia="DengXian" w:hAnsi="Times New Roman" w:cs="Times New Roman"/>
          <w:b w:val="0"/>
          <w:sz w:val="24"/>
          <w:vertAlign w:val="superscript"/>
        </w:rPr>
        <w:t>3</w:t>
      </w:r>
      <w:r w:rsidR="00D35711" w:rsidRPr="00F42590">
        <w:rPr>
          <w:rFonts w:ascii="Times New Roman" w:eastAsia="DengXian" w:hAnsi="Times New Roman" w:cs="Times New Roman"/>
          <w:b w:val="0"/>
          <w:sz w:val="24"/>
        </w:rPr>
        <w:t xml:space="preserve">, </w:t>
      </w:r>
      <w:r w:rsidR="00E41A17" w:rsidRPr="00F42590">
        <w:rPr>
          <w:rFonts w:ascii="Times New Roman" w:eastAsia="DengXian" w:hAnsi="Times New Roman" w:cs="Times New Roman"/>
          <w:b w:val="0"/>
          <w:sz w:val="24"/>
        </w:rPr>
        <w:t xml:space="preserve">Aleksandr </w:t>
      </w:r>
      <w:commentRangeStart w:id="4"/>
      <w:ins w:id="5" w:author="Alex" w:date="2020-04-02T11:18:00Z">
        <w:r w:rsidR="00486013">
          <w:rPr>
            <w:rFonts w:ascii="Times New Roman" w:eastAsia="DengXian" w:hAnsi="Times New Roman" w:cs="Times New Roman"/>
            <w:b w:val="0"/>
            <w:sz w:val="24"/>
          </w:rPr>
          <w:t>B.</w:t>
        </w:r>
      </w:ins>
      <w:commentRangeEnd w:id="4"/>
      <w:ins w:id="6" w:author="Alex" w:date="2020-04-23T00:52:00Z">
        <w:r w:rsidR="00A61C1D">
          <w:rPr>
            <w:rStyle w:val="CommentReference"/>
            <w:rFonts w:ascii="Times New Roman" w:eastAsia="Times New Roman" w:hAnsi="Times New Roman" w:cstheme="minorBidi"/>
            <w:b w:val="0"/>
            <w:bCs w:val="0"/>
          </w:rPr>
          <w:commentReference w:id="4"/>
        </w:r>
      </w:ins>
      <w:ins w:id="8" w:author="Alex" w:date="2020-04-02T11:18:00Z">
        <w:r w:rsidR="00486013">
          <w:rPr>
            <w:rFonts w:ascii="Times New Roman" w:eastAsia="DengXian" w:hAnsi="Times New Roman" w:cs="Times New Roman"/>
            <w:b w:val="0"/>
            <w:sz w:val="24"/>
          </w:rPr>
          <w:t xml:space="preserve"> </w:t>
        </w:r>
      </w:ins>
      <w:r w:rsidR="00E41A17" w:rsidRPr="00F42590">
        <w:rPr>
          <w:rFonts w:ascii="Times New Roman" w:eastAsia="DengXian" w:hAnsi="Times New Roman" w:cs="Times New Roman"/>
          <w:b w:val="0"/>
          <w:sz w:val="24"/>
        </w:rPr>
        <w:t>Sahakyan</w:t>
      </w:r>
      <w:r w:rsidR="00F42590" w:rsidRPr="00F42590">
        <w:rPr>
          <w:rFonts w:ascii="Times New Roman" w:eastAsia="DengXian" w:hAnsi="Times New Roman" w:cs="Times New Roman"/>
          <w:b w:val="0"/>
          <w:sz w:val="24"/>
          <w:vertAlign w:val="superscript"/>
        </w:rPr>
        <w:t>4</w:t>
      </w:r>
      <w:r w:rsidR="00E41A17" w:rsidRPr="00F42590">
        <w:rPr>
          <w:rFonts w:ascii="Times New Roman" w:eastAsia="DengXian" w:hAnsi="Times New Roman" w:cs="Times New Roman"/>
          <w:b w:val="0"/>
          <w:sz w:val="24"/>
        </w:rPr>
        <w:t xml:space="preserve">, </w:t>
      </w:r>
      <w:r w:rsidRPr="00F42590">
        <w:rPr>
          <w:rFonts w:ascii="Times New Roman" w:eastAsia="DengXian" w:hAnsi="Times New Roman" w:cs="Times New Roman"/>
          <w:b w:val="0"/>
          <w:sz w:val="24"/>
        </w:rPr>
        <w:t>Jun Zhou</w:t>
      </w:r>
      <w:r w:rsidRPr="00F42590">
        <w:rPr>
          <w:rFonts w:ascii="Times New Roman" w:eastAsia="DengXian" w:hAnsi="Times New Roman" w:cs="Times New Roman"/>
          <w:b w:val="0"/>
          <w:sz w:val="24"/>
          <w:vertAlign w:val="superscript"/>
        </w:rPr>
        <w:t>1</w:t>
      </w:r>
      <w:r w:rsidRPr="00F42590">
        <w:rPr>
          <w:rFonts w:ascii="Times New Roman" w:eastAsia="DengXian" w:hAnsi="Times New Roman" w:cs="Times New Roman"/>
          <w:b w:val="0"/>
          <w:sz w:val="24"/>
        </w:rPr>
        <w:t>*</w:t>
      </w:r>
      <w:r w:rsidR="00F42590">
        <w:rPr>
          <w:rFonts w:ascii="Times New Roman" w:eastAsia="DengXian" w:hAnsi="Times New Roman" w:cs="Times New Roman"/>
          <w:b w:val="0"/>
          <w:sz w:val="24"/>
        </w:rPr>
        <w:t xml:space="preserve"> </w:t>
      </w:r>
    </w:p>
    <w:p w14:paraId="5166B4E6" w14:textId="6F6710B6" w:rsidR="00C715D6" w:rsidRPr="00F42590" w:rsidRDefault="00F42590" w:rsidP="005B5890">
      <w:pPr>
        <w:pStyle w:val="Title"/>
        <w:spacing w:before="0" w:after="0"/>
        <w:rPr>
          <w:rFonts w:ascii="Times New Roman" w:hAnsi="Times New Roman" w:cs="Times New Roman"/>
          <w:b w:val="0"/>
          <w:sz w:val="24"/>
        </w:rPr>
      </w:pPr>
      <w:r>
        <w:rPr>
          <w:rFonts w:ascii="Times New Roman" w:eastAsia="DengXian" w:hAnsi="Times New Roman" w:cs="Times New Roman"/>
          <w:b w:val="0"/>
          <w:sz w:val="24"/>
        </w:rPr>
        <w:t>&amp;</w:t>
      </w:r>
      <w:r w:rsidR="00C715D6" w:rsidRPr="00F42590">
        <w:rPr>
          <w:rFonts w:ascii="Times New Roman" w:eastAsia="DengXian" w:hAnsi="Times New Roman" w:cs="Times New Roman"/>
          <w:b w:val="0"/>
          <w:sz w:val="24"/>
        </w:rPr>
        <w:t xml:space="preserve"> Jean-Louis Mergny</w:t>
      </w:r>
      <w:r w:rsidR="00C715D6" w:rsidRPr="00F42590">
        <w:rPr>
          <w:rFonts w:ascii="Times New Roman" w:eastAsia="DengXian" w:hAnsi="Times New Roman" w:cs="Times New Roman"/>
          <w:b w:val="0"/>
          <w:sz w:val="24"/>
          <w:vertAlign w:val="superscript"/>
        </w:rPr>
        <w:t>1</w:t>
      </w:r>
      <w:proofErr w:type="gramStart"/>
      <w:r w:rsidR="00C715D6" w:rsidRPr="00F42590">
        <w:rPr>
          <w:rFonts w:ascii="Times New Roman" w:eastAsia="DengXian" w:hAnsi="Times New Roman" w:cs="Times New Roman"/>
          <w:b w:val="0"/>
          <w:sz w:val="24"/>
          <w:vertAlign w:val="superscript"/>
        </w:rPr>
        <w:t>,2</w:t>
      </w:r>
      <w:r w:rsidR="008A7ECA" w:rsidRPr="00F42590">
        <w:rPr>
          <w:rFonts w:ascii="Times New Roman" w:eastAsia="DengXian" w:hAnsi="Times New Roman" w:cs="Times New Roman"/>
          <w:b w:val="0"/>
          <w:sz w:val="24"/>
          <w:vertAlign w:val="superscript"/>
        </w:rPr>
        <w:t>,</w:t>
      </w:r>
      <w:r w:rsidR="0053253D">
        <w:rPr>
          <w:rFonts w:ascii="Times New Roman" w:eastAsia="DengXian" w:hAnsi="Times New Roman" w:cs="Times New Roman"/>
          <w:b w:val="0"/>
          <w:sz w:val="24"/>
          <w:vertAlign w:val="superscript"/>
        </w:rPr>
        <w:t>6</w:t>
      </w:r>
      <w:r w:rsidR="007820E9">
        <w:rPr>
          <w:rFonts w:ascii="Times New Roman" w:eastAsia="DengXian" w:hAnsi="Times New Roman" w:cs="Times New Roman"/>
          <w:b w:val="0"/>
          <w:sz w:val="24"/>
          <w:vertAlign w:val="superscript"/>
        </w:rPr>
        <w:t>,7</w:t>
      </w:r>
      <w:proofErr w:type="gramEnd"/>
      <w:r w:rsidR="00315EB1" w:rsidRPr="005728AE">
        <w:rPr>
          <w:rFonts w:ascii="Times New Roman" w:eastAsia="DengXian" w:hAnsi="Times New Roman" w:cs="Times New Roman"/>
          <w:b w:val="0"/>
          <w:sz w:val="24"/>
        </w:rPr>
        <w:t xml:space="preserve"> </w:t>
      </w:r>
      <w:r w:rsidR="00315EB1" w:rsidRPr="00315EB1">
        <w:rPr>
          <w:rFonts w:ascii="Times New Roman" w:hAnsi="Times New Roman" w:cs="Times New Roman"/>
          <w:b w:val="0"/>
          <w:color w:val="FF0000"/>
          <w:sz w:val="24"/>
          <w:szCs w:val="24"/>
        </w:rPr>
        <w:t>XX + other author(s) ?</w:t>
      </w:r>
    </w:p>
    <w:p w14:paraId="79889C82" w14:textId="4AAB0EEA" w:rsidR="00C715D6" w:rsidRPr="00F42590" w:rsidRDefault="00C715D6" w:rsidP="00F42590">
      <w:pPr>
        <w:pStyle w:val="NormalWeb"/>
        <w:numPr>
          <w:ilvl w:val="0"/>
          <w:numId w:val="2"/>
        </w:numPr>
        <w:tabs>
          <w:tab w:val="clear" w:pos="720"/>
        </w:tabs>
        <w:ind w:left="426"/>
        <w:jc w:val="both"/>
        <w:rPr>
          <w:sz w:val="22"/>
          <w:lang w:val="en-US"/>
        </w:rPr>
      </w:pPr>
      <w:r w:rsidRPr="00F42590">
        <w:rPr>
          <w:sz w:val="22"/>
          <w:lang w:val="en-US"/>
        </w:rPr>
        <w:t xml:space="preserve">State Key Laboratory of Analytical Chemistry for Life Science, School of Chemistry &amp; Chemical Engineering, Nanjing University, Nanjing 210023, China. </w:t>
      </w:r>
    </w:p>
    <w:p w14:paraId="565B1756" w14:textId="4AD5750C" w:rsidR="008A7ECA" w:rsidRPr="00F42590" w:rsidRDefault="00C715D6" w:rsidP="00F42590">
      <w:pPr>
        <w:pStyle w:val="NormalWeb"/>
        <w:numPr>
          <w:ilvl w:val="0"/>
          <w:numId w:val="2"/>
        </w:numPr>
        <w:tabs>
          <w:tab w:val="clear" w:pos="720"/>
        </w:tabs>
        <w:ind w:left="426"/>
        <w:jc w:val="both"/>
        <w:rPr>
          <w:sz w:val="22"/>
        </w:rPr>
      </w:pPr>
      <w:r w:rsidRPr="00F42590">
        <w:rPr>
          <w:sz w:val="22"/>
        </w:rPr>
        <w:t>ARNA Laboratory, Université de Bordeaux, Inserm U 1212, CNRS UMR5320, IECB, Pessac</w:t>
      </w:r>
      <w:r w:rsidR="00E41A17" w:rsidRPr="00F42590">
        <w:rPr>
          <w:sz w:val="22"/>
        </w:rPr>
        <w:t xml:space="preserve"> 33607</w:t>
      </w:r>
      <w:r w:rsidRPr="00F42590">
        <w:rPr>
          <w:sz w:val="22"/>
        </w:rPr>
        <w:t>, France.</w:t>
      </w:r>
    </w:p>
    <w:p w14:paraId="0EF24253" w14:textId="52E2A39E" w:rsidR="00D35711" w:rsidRPr="00F42590" w:rsidRDefault="00D35711" w:rsidP="00F42590">
      <w:pPr>
        <w:pStyle w:val="NormalWeb"/>
        <w:numPr>
          <w:ilvl w:val="0"/>
          <w:numId w:val="2"/>
        </w:numPr>
        <w:tabs>
          <w:tab w:val="clear" w:pos="720"/>
        </w:tabs>
        <w:ind w:left="426"/>
        <w:jc w:val="both"/>
        <w:rPr>
          <w:sz w:val="22"/>
          <w:lang w:val="en-US"/>
        </w:rPr>
      </w:pPr>
      <w:r w:rsidRPr="00F42590">
        <w:rPr>
          <w:sz w:val="22"/>
          <w:lang w:val="en-US"/>
        </w:rPr>
        <w:t>Central European Institute of Technology, Masaryk University, Brno 62500, Czech Republic</w:t>
      </w:r>
      <w:r w:rsidR="006B3F94" w:rsidRPr="00F42590">
        <w:rPr>
          <w:sz w:val="22"/>
          <w:lang w:val="en-US"/>
        </w:rPr>
        <w:t>.</w:t>
      </w:r>
    </w:p>
    <w:p w14:paraId="5CE4E645" w14:textId="632AC18D" w:rsidR="00E41A17" w:rsidRDefault="00E41A17" w:rsidP="00F42590">
      <w:pPr>
        <w:pStyle w:val="NormalWeb"/>
        <w:numPr>
          <w:ilvl w:val="0"/>
          <w:numId w:val="2"/>
        </w:numPr>
        <w:tabs>
          <w:tab w:val="clear" w:pos="720"/>
        </w:tabs>
        <w:ind w:left="426"/>
        <w:jc w:val="both"/>
        <w:rPr>
          <w:color w:val="FF0000"/>
          <w:sz w:val="22"/>
          <w:lang w:val="en-US"/>
        </w:rPr>
      </w:pPr>
      <w:r w:rsidRPr="007820E9">
        <w:rPr>
          <w:sz w:val="22"/>
          <w:lang w:val="en-US"/>
        </w:rPr>
        <w:t>M</w:t>
      </w:r>
      <w:r w:rsidRPr="00F42590">
        <w:rPr>
          <w:sz w:val="22"/>
          <w:lang w:val="en-US"/>
        </w:rPr>
        <w:t xml:space="preserve">RC WIMM Centre for Computational Biology, MRC Weatherall Institute of Molecular Medicine, Radcliffe Department of Medicine, University </w:t>
      </w:r>
      <w:commentRangeStart w:id="9"/>
      <w:r w:rsidRPr="00F42590">
        <w:rPr>
          <w:sz w:val="22"/>
          <w:lang w:val="en-US"/>
        </w:rPr>
        <w:t xml:space="preserve">of Oxford, </w:t>
      </w:r>
      <w:del w:id="10" w:author="Alex" w:date="2020-04-02T11:19:00Z">
        <w:r w:rsidRPr="00F42590" w:rsidDel="00C20DCB">
          <w:rPr>
            <w:sz w:val="22"/>
            <w:lang w:val="en-US"/>
          </w:rPr>
          <w:delText xml:space="preserve">Headington, </w:delText>
        </w:r>
      </w:del>
      <w:r w:rsidRPr="00F42590">
        <w:rPr>
          <w:sz w:val="22"/>
          <w:lang w:val="en-US"/>
        </w:rPr>
        <w:t>Oxford OX3</w:t>
      </w:r>
      <w:r w:rsidR="008F673C" w:rsidRPr="00F42590">
        <w:rPr>
          <w:sz w:val="22"/>
          <w:lang w:val="en-US"/>
        </w:rPr>
        <w:t xml:space="preserve"> </w:t>
      </w:r>
      <w:r w:rsidRPr="00F42590">
        <w:rPr>
          <w:sz w:val="22"/>
          <w:lang w:val="en-US"/>
        </w:rPr>
        <w:t>9DS</w:t>
      </w:r>
      <w:commentRangeEnd w:id="9"/>
      <w:r w:rsidR="00A61C1D">
        <w:rPr>
          <w:rStyle w:val="CommentReference"/>
          <w:rFonts w:cstheme="minorBidi"/>
          <w:kern w:val="2"/>
          <w:lang w:val="en-US" w:eastAsia="zh-CN"/>
        </w:rPr>
        <w:commentReference w:id="9"/>
      </w:r>
      <w:r w:rsidR="008F673C" w:rsidRPr="00F42590">
        <w:rPr>
          <w:sz w:val="22"/>
          <w:lang w:val="en-US"/>
        </w:rPr>
        <w:t>,</w:t>
      </w:r>
      <w:r w:rsidRPr="00F42590">
        <w:rPr>
          <w:sz w:val="22"/>
          <w:lang w:val="en-US"/>
        </w:rPr>
        <w:t xml:space="preserve"> UK.</w:t>
      </w:r>
      <w:del w:id="11" w:author="Alex" w:date="2020-04-02T11:19:00Z">
        <w:r w:rsidR="004A6D35" w:rsidDel="00C20DCB">
          <w:rPr>
            <w:sz w:val="22"/>
            <w:lang w:val="en-US"/>
          </w:rPr>
          <w:delText xml:space="preserve"> </w:delText>
        </w:r>
      </w:del>
    </w:p>
    <w:p w14:paraId="214CB089" w14:textId="4A374473" w:rsidR="0053253D" w:rsidRPr="007820E9" w:rsidRDefault="0053253D" w:rsidP="00F42590">
      <w:pPr>
        <w:pStyle w:val="NormalWeb"/>
        <w:numPr>
          <w:ilvl w:val="0"/>
          <w:numId w:val="2"/>
        </w:numPr>
        <w:tabs>
          <w:tab w:val="clear" w:pos="720"/>
        </w:tabs>
        <w:ind w:left="426"/>
        <w:jc w:val="both"/>
        <w:rPr>
          <w:sz w:val="22"/>
        </w:rPr>
      </w:pPr>
      <w:r w:rsidRPr="007820E9">
        <w:rPr>
          <w:sz w:val="22"/>
        </w:rPr>
        <w:t>IBENS, Ecole Normale Supérieure,</w:t>
      </w:r>
      <w:r w:rsidR="005B5890" w:rsidRPr="007820E9">
        <w:rPr>
          <w:sz w:val="22"/>
        </w:rPr>
        <w:t xml:space="preserve"> CNRS, Inserm, PSL Research University,</w:t>
      </w:r>
      <w:r w:rsidRPr="007820E9">
        <w:rPr>
          <w:sz w:val="22"/>
        </w:rPr>
        <w:t xml:space="preserve"> Paris</w:t>
      </w:r>
      <w:r w:rsidR="00370126">
        <w:rPr>
          <w:sz w:val="22"/>
        </w:rPr>
        <w:t xml:space="preserve"> </w:t>
      </w:r>
      <w:r w:rsidR="00370126" w:rsidRPr="007820E9">
        <w:rPr>
          <w:sz w:val="22"/>
        </w:rPr>
        <w:t>75005</w:t>
      </w:r>
      <w:r w:rsidR="005B5890" w:rsidRPr="007820E9">
        <w:rPr>
          <w:sz w:val="22"/>
        </w:rPr>
        <w:t>, France</w:t>
      </w:r>
      <w:r w:rsidRPr="007820E9">
        <w:rPr>
          <w:sz w:val="22"/>
        </w:rPr>
        <w:t>.</w:t>
      </w:r>
    </w:p>
    <w:p w14:paraId="45481289" w14:textId="77777777" w:rsidR="007820E9" w:rsidRPr="00F42590" w:rsidRDefault="007820E9" w:rsidP="007820E9">
      <w:pPr>
        <w:pStyle w:val="NormalWeb"/>
        <w:numPr>
          <w:ilvl w:val="0"/>
          <w:numId w:val="2"/>
        </w:numPr>
        <w:tabs>
          <w:tab w:val="clear" w:pos="720"/>
        </w:tabs>
        <w:ind w:left="426"/>
        <w:jc w:val="both"/>
        <w:rPr>
          <w:sz w:val="22"/>
          <w:lang w:val="en-US"/>
        </w:rPr>
      </w:pPr>
      <w:r w:rsidRPr="00F42590">
        <w:rPr>
          <w:sz w:val="22"/>
          <w:lang w:val="en-US"/>
        </w:rPr>
        <w:t xml:space="preserve">Institute of Biophysics of the Czech Academy of Sciences, </w:t>
      </w:r>
      <w:proofErr w:type="spellStart"/>
      <w:r w:rsidRPr="00F42590">
        <w:rPr>
          <w:sz w:val="22"/>
          <w:lang w:val="en-US"/>
        </w:rPr>
        <w:t>Královopolská</w:t>
      </w:r>
      <w:proofErr w:type="spellEnd"/>
      <w:r w:rsidRPr="00F42590">
        <w:rPr>
          <w:sz w:val="22"/>
          <w:lang w:val="en-US"/>
        </w:rPr>
        <w:t xml:space="preserve"> 135, Brno 61265, Czech Republic.</w:t>
      </w:r>
    </w:p>
    <w:p w14:paraId="78FBEC21" w14:textId="7A83DE72" w:rsidR="007820E9" w:rsidRPr="00756C3E" w:rsidRDefault="00756C3E" w:rsidP="007820E9">
      <w:pPr>
        <w:pStyle w:val="NormalWeb"/>
        <w:numPr>
          <w:ilvl w:val="0"/>
          <w:numId w:val="2"/>
        </w:numPr>
        <w:tabs>
          <w:tab w:val="clear" w:pos="720"/>
        </w:tabs>
        <w:ind w:left="426"/>
        <w:jc w:val="both"/>
        <w:rPr>
          <w:sz w:val="22"/>
          <w:lang w:val="en-US"/>
        </w:rPr>
      </w:pPr>
      <w:r w:rsidRPr="00756C3E">
        <w:rPr>
          <w:sz w:val="22"/>
          <w:lang w:val="en-US"/>
        </w:rPr>
        <w:t>XX to be updated later</w:t>
      </w:r>
      <w:r w:rsidR="007820E9" w:rsidRPr="00756C3E">
        <w:rPr>
          <w:sz w:val="22"/>
          <w:lang w:val="en-US"/>
        </w:rPr>
        <w:t>, France.</w:t>
      </w:r>
    </w:p>
    <w:p w14:paraId="4855CF4E" w14:textId="3E0A0DD7" w:rsidR="00C715D6" w:rsidRDefault="00C715D6" w:rsidP="0053253D">
      <w:pPr>
        <w:widowControl/>
        <w:rPr>
          <w:rFonts w:ascii="TimesNewRomanPS" w:hAnsi="TimesNewRomanPS" w:cs="Times New Roman"/>
          <w:i/>
          <w:iCs/>
          <w:kern w:val="0"/>
          <w:szCs w:val="24"/>
          <w:lang w:eastAsia="fr-FR"/>
        </w:rPr>
      </w:pPr>
      <w:r w:rsidRPr="00753ADB">
        <w:rPr>
          <w:rFonts w:ascii="TimesNewRomanPS" w:hAnsi="TimesNewRomanPS" w:cs="Times New Roman"/>
          <w:i/>
          <w:iCs/>
          <w:kern w:val="0"/>
          <w:szCs w:val="24"/>
          <w:lang w:eastAsia="fr-FR"/>
        </w:rPr>
        <w:t>*Correspondence may be sent to J. Zhou (jun.zhou@nju.edu.cn)</w:t>
      </w:r>
      <w:r w:rsidR="000817C8">
        <w:rPr>
          <w:rFonts w:ascii="TimesNewRomanPS" w:hAnsi="TimesNewRomanPS" w:cs="Times New Roman"/>
          <w:i/>
          <w:iCs/>
          <w:kern w:val="0"/>
          <w:szCs w:val="24"/>
          <w:lang w:eastAsia="fr-FR"/>
        </w:rPr>
        <w:t>.</w:t>
      </w:r>
    </w:p>
    <w:bookmarkEnd w:id="3"/>
    <w:p w14:paraId="266B6FAB" w14:textId="28F32DC8" w:rsidR="00665BDD" w:rsidRDefault="009575C7" w:rsidP="0053253D">
      <w:pPr>
        <w:pStyle w:val="Heading2"/>
        <w:spacing w:before="120" w:after="120" w:line="415" w:lineRule="auto"/>
      </w:pPr>
      <w:r>
        <w:t>Bullet points:</w:t>
      </w:r>
    </w:p>
    <w:p w14:paraId="2D8BD92F" w14:textId="34CD163D" w:rsidR="009575C7" w:rsidRPr="00753ADB" w:rsidRDefault="008F27E2" w:rsidP="00753ADB">
      <w:pPr>
        <w:pStyle w:val="ListParagraph"/>
        <w:numPr>
          <w:ilvl w:val="0"/>
          <w:numId w:val="4"/>
        </w:numPr>
        <w:ind w:firstLineChars="0"/>
        <w:rPr>
          <w:szCs w:val="24"/>
        </w:rPr>
      </w:pPr>
      <w:proofErr w:type="spellStart"/>
      <w:r>
        <w:rPr>
          <w:szCs w:val="24"/>
        </w:rPr>
        <w:t>i</w:t>
      </w:r>
      <w:proofErr w:type="spellEnd"/>
      <w:r w:rsidR="009575C7" w:rsidRPr="00753ADB">
        <w:rPr>
          <w:szCs w:val="24"/>
        </w:rPr>
        <w:t xml:space="preserve">-motif stability depends on C-tract length but </w:t>
      </w:r>
      <w:r w:rsidR="00753ADB">
        <w:rPr>
          <w:rFonts w:hint="eastAsia"/>
          <w:szCs w:val="24"/>
        </w:rPr>
        <w:t>n</w:t>
      </w:r>
      <w:r w:rsidR="009575C7" w:rsidRPr="00753ADB">
        <w:rPr>
          <w:szCs w:val="24"/>
        </w:rPr>
        <w:t>ot on total</w:t>
      </w:r>
      <w:r w:rsidR="000921D7">
        <w:rPr>
          <w:szCs w:val="24"/>
        </w:rPr>
        <w:t xml:space="preserve"> spacer</w:t>
      </w:r>
      <w:r w:rsidR="009575C7" w:rsidRPr="00753ADB">
        <w:rPr>
          <w:szCs w:val="24"/>
        </w:rPr>
        <w:t xml:space="preserve"> length.</w:t>
      </w:r>
      <w:del w:id="12" w:author="Alex" w:date="2020-04-02T11:19:00Z">
        <w:r w:rsidR="009575C7" w:rsidRPr="00753ADB" w:rsidDel="00C20DCB">
          <w:rPr>
            <w:szCs w:val="24"/>
          </w:rPr>
          <w:delText xml:space="preserve"> </w:delText>
        </w:r>
      </w:del>
    </w:p>
    <w:p w14:paraId="773161FA" w14:textId="1D35DDE3" w:rsidR="00665BDD" w:rsidRPr="00753ADB" w:rsidRDefault="000921D7" w:rsidP="00753ADB">
      <w:pPr>
        <w:pStyle w:val="ListParagraph"/>
        <w:numPr>
          <w:ilvl w:val="0"/>
          <w:numId w:val="4"/>
        </w:numPr>
        <w:ind w:firstLineChars="0"/>
        <w:rPr>
          <w:szCs w:val="24"/>
        </w:rPr>
      </w:pPr>
      <w:r>
        <w:rPr>
          <w:szCs w:val="24"/>
        </w:rPr>
        <w:t>Spacer</w:t>
      </w:r>
      <w:r w:rsidR="009575C7" w:rsidRPr="00753ADB">
        <w:rPr>
          <w:szCs w:val="24"/>
        </w:rPr>
        <w:t xml:space="preserve"> arrangement also plays a role: </w:t>
      </w:r>
      <w:proofErr w:type="spellStart"/>
      <w:r w:rsidR="009575C7" w:rsidRPr="00753ADB">
        <w:rPr>
          <w:szCs w:val="24"/>
        </w:rPr>
        <w:t>i</w:t>
      </w:r>
      <w:proofErr w:type="spellEnd"/>
      <w:r w:rsidR="009575C7" w:rsidRPr="00753ADB">
        <w:rPr>
          <w:szCs w:val="24"/>
        </w:rPr>
        <w:t>-</w:t>
      </w:r>
      <w:r w:rsidR="006227D1" w:rsidRPr="00753ADB">
        <w:rPr>
          <w:szCs w:val="24"/>
        </w:rPr>
        <w:t xml:space="preserve">DNA </w:t>
      </w:r>
      <w:r w:rsidR="00951FF6" w:rsidRPr="00753ADB">
        <w:rPr>
          <w:szCs w:val="24"/>
        </w:rPr>
        <w:t>with longer central loop shows higher stability.</w:t>
      </w:r>
    </w:p>
    <w:p w14:paraId="55E72125" w14:textId="084CED0B" w:rsidR="00A068F2" w:rsidRPr="00A068F2" w:rsidRDefault="008F27E2" w:rsidP="00753ADB">
      <w:pPr>
        <w:pStyle w:val="ListParagraph"/>
        <w:numPr>
          <w:ilvl w:val="0"/>
          <w:numId w:val="4"/>
        </w:numPr>
        <w:ind w:firstLineChars="0"/>
      </w:pPr>
      <w:proofErr w:type="spellStart"/>
      <w:r>
        <w:rPr>
          <w:szCs w:val="24"/>
        </w:rPr>
        <w:t>i</w:t>
      </w:r>
      <w:proofErr w:type="spellEnd"/>
      <w:r w:rsidR="009575C7" w:rsidRPr="00753ADB">
        <w:rPr>
          <w:szCs w:val="24"/>
        </w:rPr>
        <w:t>-DNA</w:t>
      </w:r>
      <w:r w:rsidR="00146B28">
        <w:rPr>
          <w:szCs w:val="24"/>
        </w:rPr>
        <w:t>s</w:t>
      </w:r>
      <w:r w:rsidR="009575C7" w:rsidRPr="00753ADB">
        <w:rPr>
          <w:szCs w:val="24"/>
        </w:rPr>
        <w:t xml:space="preserve"> with l</w:t>
      </w:r>
      <w:r w:rsidR="006968E4" w:rsidRPr="00753ADB">
        <w:rPr>
          <w:szCs w:val="24"/>
        </w:rPr>
        <w:t>ong C-tract</w:t>
      </w:r>
      <w:r w:rsidR="009575C7" w:rsidRPr="00753ADB">
        <w:rPr>
          <w:szCs w:val="24"/>
        </w:rPr>
        <w:t>s</w:t>
      </w:r>
      <w:r w:rsidR="006968E4" w:rsidRPr="00753ADB">
        <w:rPr>
          <w:szCs w:val="24"/>
        </w:rPr>
        <w:t xml:space="preserve"> and </w:t>
      </w:r>
      <w:r w:rsidR="009575C7" w:rsidRPr="00753ADB">
        <w:rPr>
          <w:szCs w:val="24"/>
        </w:rPr>
        <w:t xml:space="preserve">optimal </w:t>
      </w:r>
      <w:r w:rsidR="006968E4" w:rsidRPr="00753ADB">
        <w:rPr>
          <w:szCs w:val="24"/>
        </w:rPr>
        <w:t xml:space="preserve">loop lengths </w:t>
      </w:r>
      <w:r w:rsidR="009575C7" w:rsidRPr="00753ADB">
        <w:rPr>
          <w:szCs w:val="24"/>
        </w:rPr>
        <w:t>can form</w:t>
      </w:r>
      <w:r w:rsidR="006968E4" w:rsidRPr="00753ADB">
        <w:rPr>
          <w:szCs w:val="24"/>
        </w:rPr>
        <w:t xml:space="preserve"> at </w:t>
      </w:r>
      <w:r w:rsidR="009575C7" w:rsidRPr="00753ADB">
        <w:rPr>
          <w:szCs w:val="24"/>
        </w:rPr>
        <w:t>near-</w:t>
      </w:r>
      <w:r w:rsidR="006968E4" w:rsidRPr="00753ADB">
        <w:rPr>
          <w:szCs w:val="24"/>
        </w:rPr>
        <w:t xml:space="preserve">neutral </w:t>
      </w:r>
      <w:proofErr w:type="spellStart"/>
      <w:r w:rsidR="009575C7" w:rsidRPr="00753ADB">
        <w:rPr>
          <w:szCs w:val="24"/>
        </w:rPr>
        <w:t>pH</w:t>
      </w:r>
      <w:r w:rsidR="006968E4" w:rsidRPr="00753ADB">
        <w:rPr>
          <w:szCs w:val="24"/>
        </w:rPr>
        <w:t>.</w:t>
      </w:r>
      <w:proofErr w:type="spellEnd"/>
    </w:p>
    <w:p w14:paraId="394B3C85" w14:textId="15E8AAF7" w:rsidR="00A068F2" w:rsidRPr="00A068F2" w:rsidRDefault="00A068F2" w:rsidP="00753ADB">
      <w:pPr>
        <w:pStyle w:val="ListParagraph"/>
        <w:numPr>
          <w:ilvl w:val="0"/>
          <w:numId w:val="4"/>
        </w:numPr>
        <w:ind w:firstLineChars="0"/>
      </w:pPr>
      <w:proofErr w:type="spellStart"/>
      <w:r>
        <w:rPr>
          <w:szCs w:val="24"/>
        </w:rPr>
        <w:t>i</w:t>
      </w:r>
      <w:proofErr w:type="spellEnd"/>
      <w:r>
        <w:rPr>
          <w:szCs w:val="24"/>
        </w:rPr>
        <w:t>-</w:t>
      </w:r>
      <w:r w:rsidR="00146B28">
        <w:rPr>
          <w:szCs w:val="24"/>
        </w:rPr>
        <w:t>DNA</w:t>
      </w:r>
      <w:r w:rsidR="004A6D35">
        <w:rPr>
          <w:szCs w:val="24"/>
        </w:rPr>
        <w:t xml:space="preserve"> formation</w:t>
      </w:r>
      <w:r>
        <w:rPr>
          <w:szCs w:val="24"/>
        </w:rPr>
        <w:t xml:space="preserve"> in human cell</w:t>
      </w:r>
      <w:r w:rsidR="004A6D35">
        <w:rPr>
          <w:szCs w:val="24"/>
        </w:rPr>
        <w:t>s</w:t>
      </w:r>
      <w:r>
        <w:rPr>
          <w:szCs w:val="24"/>
        </w:rPr>
        <w:t xml:space="preserve"> </w:t>
      </w:r>
      <w:r w:rsidR="004A6D35">
        <w:rPr>
          <w:szCs w:val="24"/>
        </w:rPr>
        <w:t>is</w:t>
      </w:r>
      <w:r>
        <w:rPr>
          <w:szCs w:val="24"/>
        </w:rPr>
        <w:t xml:space="preserve"> </w:t>
      </w:r>
      <w:r w:rsidR="004A6D35">
        <w:rPr>
          <w:szCs w:val="24"/>
        </w:rPr>
        <w:t>established</w:t>
      </w:r>
      <w:r>
        <w:rPr>
          <w:szCs w:val="24"/>
        </w:rPr>
        <w:t xml:space="preserve"> by </w:t>
      </w:r>
      <w:r w:rsidRPr="00146B28">
        <w:rPr>
          <w:i/>
          <w:iCs/>
          <w:szCs w:val="24"/>
        </w:rPr>
        <w:t>in vivo</w:t>
      </w:r>
      <w:r>
        <w:rPr>
          <w:szCs w:val="24"/>
        </w:rPr>
        <w:t xml:space="preserve"> NMR.</w:t>
      </w:r>
    </w:p>
    <w:p w14:paraId="0ADD7F80" w14:textId="6FBA7855" w:rsidR="006968E4" w:rsidRPr="00FB4814" w:rsidRDefault="00A068F2" w:rsidP="00753ADB">
      <w:pPr>
        <w:pStyle w:val="ListParagraph"/>
        <w:numPr>
          <w:ilvl w:val="0"/>
          <w:numId w:val="4"/>
        </w:numPr>
        <w:ind w:firstLineChars="0"/>
      </w:pPr>
      <w:del w:id="13" w:author="Alex" w:date="2020-04-02T11:19:00Z">
        <w:r w:rsidDel="00C20DCB">
          <w:rPr>
            <w:szCs w:val="24"/>
          </w:rPr>
          <w:delText>Mathematic m</w:delText>
        </w:r>
      </w:del>
      <w:ins w:id="14" w:author="Alex" w:date="2020-04-02T11:19:00Z">
        <w:r w:rsidR="00C20DCB">
          <w:rPr>
            <w:szCs w:val="24"/>
          </w:rPr>
          <w:t>M</w:t>
        </w:r>
      </w:ins>
      <w:r>
        <w:rPr>
          <w:szCs w:val="24"/>
        </w:rPr>
        <w:t>ode</w:t>
      </w:r>
      <w:r w:rsidR="008F27E2">
        <w:rPr>
          <w:szCs w:val="24"/>
        </w:rPr>
        <w:t>ls</w:t>
      </w:r>
      <w:r>
        <w:rPr>
          <w:szCs w:val="24"/>
        </w:rPr>
        <w:t xml:space="preserve"> for thermal stability and acid-alkaline mid-transition are</w:t>
      </w:r>
      <w:r w:rsidR="0091561F" w:rsidRPr="00FB4814">
        <w:t xml:space="preserve"> </w:t>
      </w:r>
      <w:r>
        <w:t xml:space="preserve">established </w:t>
      </w:r>
      <w:r w:rsidR="008F27E2">
        <w:t>based on</w:t>
      </w:r>
      <w:r>
        <w:t xml:space="preserve"> multiple data analysis methods.</w:t>
      </w:r>
    </w:p>
    <w:p w14:paraId="6328D32A" w14:textId="77777777" w:rsidR="009575C7" w:rsidRDefault="009575C7" w:rsidP="0053253D">
      <w:pPr>
        <w:pStyle w:val="Heading2"/>
        <w:spacing w:before="120" w:after="120" w:line="415" w:lineRule="auto"/>
      </w:pPr>
      <w:r>
        <w:rPr>
          <w:rFonts w:hint="eastAsia"/>
        </w:rPr>
        <w:t>Ab</w:t>
      </w:r>
      <w:r>
        <w:t>stract</w:t>
      </w:r>
    </w:p>
    <w:p w14:paraId="0F16C67E" w14:textId="3E1ADEDF" w:rsidR="00CC4997" w:rsidRPr="00753ADB" w:rsidRDefault="00FF425D" w:rsidP="00753ADB">
      <w:pPr>
        <w:rPr>
          <w:rFonts w:cs="Times New Roman"/>
          <w:szCs w:val="20"/>
        </w:rPr>
      </w:pPr>
      <w:r w:rsidRPr="0005220E">
        <w:rPr>
          <w:szCs w:val="24"/>
        </w:rPr>
        <w:t xml:space="preserve">The </w:t>
      </w:r>
      <w:commentRangeStart w:id="15"/>
      <w:proofErr w:type="spellStart"/>
      <w:r w:rsidRPr="0005220E">
        <w:rPr>
          <w:szCs w:val="24"/>
        </w:rPr>
        <w:t>i</w:t>
      </w:r>
      <w:proofErr w:type="spellEnd"/>
      <w:r w:rsidRPr="0005220E">
        <w:rPr>
          <w:szCs w:val="24"/>
        </w:rPr>
        <w:t>-motif is a</w:t>
      </w:r>
      <w:r w:rsidR="00B13CC2">
        <w:rPr>
          <w:szCs w:val="24"/>
        </w:rPr>
        <w:t xml:space="preserve"> </w:t>
      </w:r>
      <w:r w:rsidRPr="0005220E">
        <w:rPr>
          <w:szCs w:val="24"/>
        </w:rPr>
        <w:t>four</w:t>
      </w:r>
      <w:ins w:id="16" w:author="Alex" w:date="2020-04-02T11:20:00Z">
        <w:r w:rsidR="00256720">
          <w:rPr>
            <w:szCs w:val="24"/>
          </w:rPr>
          <w:t>-</w:t>
        </w:r>
      </w:ins>
      <w:del w:id="17" w:author="Alex" w:date="2020-04-02T11:21:00Z">
        <w:r w:rsidRPr="0005220E" w:rsidDel="00256720">
          <w:rPr>
            <w:szCs w:val="24"/>
          </w:rPr>
          <w:delText xml:space="preserve"> </w:delText>
        </w:r>
      </w:del>
      <w:r w:rsidRPr="0005220E">
        <w:rPr>
          <w:szCs w:val="24"/>
        </w:rPr>
        <w:t xml:space="preserve">stranded </w:t>
      </w:r>
      <w:r>
        <w:rPr>
          <w:szCs w:val="24"/>
        </w:rPr>
        <w:t xml:space="preserve">DNA </w:t>
      </w:r>
      <w:r w:rsidRPr="0005220E">
        <w:rPr>
          <w:szCs w:val="24"/>
        </w:rPr>
        <w:t>structure</w:t>
      </w:r>
      <w:commentRangeEnd w:id="15"/>
      <w:r w:rsidR="00256720">
        <w:rPr>
          <w:rStyle w:val="CommentReference"/>
        </w:rPr>
        <w:commentReference w:id="15"/>
      </w:r>
      <w:r w:rsidRPr="0005220E">
        <w:rPr>
          <w:szCs w:val="24"/>
        </w:rPr>
        <w:t xml:space="preserve"> stemming from the interlocking of two equivalent parallel-stranded right-handed duplexes. </w:t>
      </w:r>
      <w:r w:rsidR="00FB31DF" w:rsidRPr="00753ADB">
        <w:rPr>
          <w:rFonts w:cs="Times New Roman"/>
          <w:szCs w:val="20"/>
        </w:rPr>
        <w:t xml:space="preserve">Since its discovery in 1993, efforts have been made to understand </w:t>
      </w:r>
      <w:proofErr w:type="spellStart"/>
      <w:r w:rsidR="00FB31DF" w:rsidRPr="00753ADB">
        <w:rPr>
          <w:rFonts w:cs="Times New Roman"/>
          <w:szCs w:val="20"/>
        </w:rPr>
        <w:t>i</w:t>
      </w:r>
      <w:proofErr w:type="spellEnd"/>
      <w:r w:rsidR="00FB31DF" w:rsidRPr="00753ADB">
        <w:rPr>
          <w:rFonts w:cs="Times New Roman"/>
          <w:szCs w:val="20"/>
        </w:rPr>
        <w:t xml:space="preserve">-DNA sequence requirements. </w:t>
      </w:r>
      <w:r>
        <w:rPr>
          <w:szCs w:val="24"/>
        </w:rPr>
        <w:t>Recent</w:t>
      </w:r>
      <w:r w:rsidRPr="0005220E">
        <w:rPr>
          <w:szCs w:val="24"/>
        </w:rPr>
        <w:t xml:space="preserve"> studies </w:t>
      </w:r>
      <w:r>
        <w:rPr>
          <w:szCs w:val="24"/>
        </w:rPr>
        <w:t>indicate</w:t>
      </w:r>
      <w:r w:rsidRPr="0005220E">
        <w:rPr>
          <w:szCs w:val="24"/>
        </w:rPr>
        <w:t xml:space="preserve"> that the </w:t>
      </w:r>
      <w:proofErr w:type="spellStart"/>
      <w:r w:rsidRPr="0005220E">
        <w:rPr>
          <w:szCs w:val="24"/>
        </w:rPr>
        <w:t>i</w:t>
      </w:r>
      <w:proofErr w:type="spellEnd"/>
      <w:r w:rsidRPr="0005220E">
        <w:rPr>
          <w:szCs w:val="24"/>
        </w:rPr>
        <w:t xml:space="preserve">-motif is actually present within human cells; </w:t>
      </w:r>
      <w:r>
        <w:rPr>
          <w:rFonts w:cs="Times New Roman"/>
          <w:szCs w:val="20"/>
        </w:rPr>
        <w:t>h</w:t>
      </w:r>
      <w:r w:rsidR="00FB31DF" w:rsidRPr="00753ADB">
        <w:rPr>
          <w:rFonts w:cs="Times New Roman"/>
          <w:szCs w:val="20"/>
        </w:rPr>
        <w:t xml:space="preserve">owever, a systematic study on the effect of </w:t>
      </w:r>
      <w:r w:rsidR="000921D7">
        <w:rPr>
          <w:rFonts w:cs="Times New Roman"/>
          <w:szCs w:val="20"/>
        </w:rPr>
        <w:t>spacer</w:t>
      </w:r>
      <w:del w:id="18" w:author="Alex" w:date="2020-04-02T11:21:00Z">
        <w:r w:rsidR="000921D7" w:rsidDel="00256720">
          <w:rPr>
            <w:rFonts w:cs="Times New Roman"/>
            <w:szCs w:val="20"/>
          </w:rPr>
          <w:delText xml:space="preserve"> </w:delText>
        </w:r>
      </w:del>
      <w:r w:rsidR="000921D7">
        <w:rPr>
          <w:rFonts w:cs="Times New Roman"/>
          <w:szCs w:val="20"/>
        </w:rPr>
        <w:t>/</w:t>
      </w:r>
      <w:del w:id="19" w:author="Alex" w:date="2020-04-02T11:21:00Z">
        <w:r w:rsidR="000921D7" w:rsidDel="00256720">
          <w:rPr>
            <w:rFonts w:cs="Times New Roman"/>
            <w:szCs w:val="20"/>
          </w:rPr>
          <w:delText xml:space="preserve"> </w:delText>
        </w:r>
      </w:del>
      <w:r w:rsidR="000921D7">
        <w:rPr>
          <w:rFonts w:cs="Times New Roman"/>
          <w:szCs w:val="20"/>
        </w:rPr>
        <w:t>loop</w:t>
      </w:r>
      <w:r w:rsidR="00FB31DF" w:rsidRPr="00753ADB">
        <w:rPr>
          <w:rFonts w:cs="Times New Roman"/>
          <w:szCs w:val="20"/>
        </w:rPr>
        <w:t xml:space="preserve"> length and C-track length has been missing. In the present work, </w:t>
      </w:r>
      <w:r w:rsidR="00E07519">
        <w:rPr>
          <w:rFonts w:cs="Times New Roman"/>
          <w:szCs w:val="20"/>
        </w:rPr>
        <w:t>236</w:t>
      </w:r>
      <w:r w:rsidR="00FB31DF" w:rsidRPr="00753ADB">
        <w:rPr>
          <w:rFonts w:cs="Times New Roman"/>
          <w:szCs w:val="20"/>
        </w:rPr>
        <w:t xml:space="preserve"> sequences bearing four runs of 3-6 cytosines with different </w:t>
      </w:r>
      <w:r w:rsidR="000921D7">
        <w:rPr>
          <w:rFonts w:cs="Times New Roman"/>
          <w:szCs w:val="20"/>
        </w:rPr>
        <w:t>spacer</w:t>
      </w:r>
      <w:r w:rsidR="00FB31DF" w:rsidRPr="00753ADB">
        <w:rPr>
          <w:rFonts w:cs="Times New Roman"/>
          <w:szCs w:val="20"/>
        </w:rPr>
        <w:t xml:space="preserve"> lengths were tested</w:t>
      </w:r>
      <w:r w:rsidR="00464A54">
        <w:rPr>
          <w:rFonts w:cs="Times New Roman"/>
          <w:szCs w:val="20"/>
        </w:rPr>
        <w:t xml:space="preserve"> under identical conditions</w:t>
      </w:r>
      <w:r w:rsidR="00FB31DF" w:rsidRPr="00753ADB">
        <w:rPr>
          <w:rFonts w:cs="Times New Roman"/>
          <w:szCs w:val="20"/>
        </w:rPr>
        <w:t xml:space="preserve">. </w:t>
      </w:r>
      <w:proofErr w:type="spellStart"/>
      <w:r w:rsidR="000A67E6">
        <w:rPr>
          <w:rFonts w:cs="Times New Roman"/>
          <w:szCs w:val="20"/>
        </w:rPr>
        <w:t>i</w:t>
      </w:r>
      <w:proofErr w:type="spellEnd"/>
      <w:r w:rsidR="000A67E6">
        <w:rPr>
          <w:rFonts w:cs="Times New Roman"/>
          <w:szCs w:val="20"/>
        </w:rPr>
        <w:t>-DNA stability was</w:t>
      </w:r>
      <w:r w:rsidR="00464A54">
        <w:rPr>
          <w:rFonts w:cs="Times New Roman"/>
          <w:szCs w:val="20"/>
        </w:rPr>
        <w:t xml:space="preserve"> found to be</w:t>
      </w:r>
      <w:r w:rsidR="000A67E6">
        <w:rPr>
          <w:rFonts w:cs="Times New Roman"/>
          <w:szCs w:val="20"/>
        </w:rPr>
        <w:t xml:space="preserve"> nearly independent on total </w:t>
      </w:r>
      <w:r w:rsidR="000921D7">
        <w:rPr>
          <w:rFonts w:cs="Times New Roman"/>
          <w:szCs w:val="20"/>
        </w:rPr>
        <w:t>spacer</w:t>
      </w:r>
      <w:r w:rsidR="000A67E6">
        <w:rPr>
          <w:rFonts w:cs="Times New Roman"/>
          <w:szCs w:val="20"/>
        </w:rPr>
        <w:t xml:space="preserve"> length</w:t>
      </w:r>
      <w:r w:rsidR="00464A54">
        <w:rPr>
          <w:rFonts w:cs="Times New Roman"/>
          <w:szCs w:val="20"/>
        </w:rPr>
        <w:t xml:space="preserve"> while s</w:t>
      </w:r>
      <w:r w:rsidR="000A67E6">
        <w:rPr>
          <w:rFonts w:cs="Times New Roman"/>
          <w:szCs w:val="20"/>
        </w:rPr>
        <w:t>tability significantly increased with C-trac</w:t>
      </w:r>
      <w:r w:rsidR="00E07519">
        <w:rPr>
          <w:rFonts w:cs="Times New Roman"/>
          <w:szCs w:val="20"/>
        </w:rPr>
        <w:t>t</w:t>
      </w:r>
      <w:r w:rsidR="007F1A27">
        <w:rPr>
          <w:rFonts w:cs="Times New Roman"/>
          <w:szCs w:val="20"/>
        </w:rPr>
        <w:t xml:space="preserve"> length</w:t>
      </w:r>
      <w:r w:rsidR="004B0D68">
        <w:rPr>
          <w:rFonts w:cs="Times New Roman"/>
          <w:szCs w:val="20"/>
        </w:rPr>
        <w:t xml:space="preserve"> at both acid</w:t>
      </w:r>
      <w:ins w:id="20" w:author="Alex" w:date="2020-04-02T11:22:00Z">
        <w:r w:rsidR="00256720">
          <w:rPr>
            <w:rFonts w:cs="Times New Roman"/>
            <w:szCs w:val="20"/>
          </w:rPr>
          <w:t>ic</w:t>
        </w:r>
      </w:ins>
      <w:r w:rsidR="004B0D68">
        <w:rPr>
          <w:rFonts w:cs="Times New Roman"/>
          <w:szCs w:val="20"/>
        </w:rPr>
        <w:t xml:space="preserve"> and neutral </w:t>
      </w:r>
      <w:proofErr w:type="spellStart"/>
      <w:r w:rsidR="00464A54">
        <w:rPr>
          <w:rFonts w:cs="Times New Roman"/>
          <w:szCs w:val="20"/>
        </w:rPr>
        <w:t>pH</w:t>
      </w:r>
      <w:r w:rsidR="000A67E6">
        <w:rPr>
          <w:rFonts w:cs="Times New Roman"/>
          <w:szCs w:val="20"/>
        </w:rPr>
        <w:t>.</w:t>
      </w:r>
      <w:proofErr w:type="spellEnd"/>
      <w:r w:rsidR="000A67E6">
        <w:rPr>
          <w:rFonts w:cs="Times New Roman"/>
          <w:szCs w:val="20"/>
        </w:rPr>
        <w:t xml:space="preserve"> </w:t>
      </w:r>
      <w:r w:rsidR="00464A54">
        <w:rPr>
          <w:rFonts w:cs="Times New Roman"/>
          <w:szCs w:val="20"/>
        </w:rPr>
        <w:t xml:space="preserve">The </w:t>
      </w:r>
      <w:r w:rsidR="00AE293E">
        <w:rPr>
          <w:rFonts w:cs="Times New Roman"/>
          <w:szCs w:val="20"/>
        </w:rPr>
        <w:t xml:space="preserve">length of </w:t>
      </w:r>
      <w:r w:rsidR="00464A54">
        <w:rPr>
          <w:rFonts w:cs="Times New Roman"/>
          <w:szCs w:val="20"/>
        </w:rPr>
        <w:t xml:space="preserve">central </w:t>
      </w:r>
      <w:r w:rsidR="000921D7">
        <w:rPr>
          <w:rFonts w:cs="Times New Roman"/>
          <w:szCs w:val="20"/>
        </w:rPr>
        <w:t>spacer</w:t>
      </w:r>
      <w:r w:rsidR="00464A54">
        <w:rPr>
          <w:rFonts w:cs="Times New Roman"/>
          <w:szCs w:val="20"/>
        </w:rPr>
        <w:t xml:space="preserve"> played a special role on </w:t>
      </w:r>
      <w:proofErr w:type="spellStart"/>
      <w:r w:rsidR="004B0D68">
        <w:rPr>
          <w:rFonts w:cs="Times New Roman"/>
          <w:szCs w:val="20"/>
        </w:rPr>
        <w:t>i</w:t>
      </w:r>
      <w:proofErr w:type="spellEnd"/>
      <w:r w:rsidR="004B0D68">
        <w:rPr>
          <w:rFonts w:cs="Times New Roman"/>
          <w:szCs w:val="20"/>
        </w:rPr>
        <w:t xml:space="preserve">-motif </w:t>
      </w:r>
      <w:r w:rsidR="00464A54">
        <w:rPr>
          <w:rFonts w:cs="Times New Roman"/>
          <w:szCs w:val="20"/>
        </w:rPr>
        <w:t>stability</w:t>
      </w:r>
      <w:r w:rsidR="009A5564">
        <w:rPr>
          <w:rFonts w:cs="Times New Roman"/>
          <w:szCs w:val="20"/>
        </w:rPr>
        <w:t xml:space="preserve">. </w:t>
      </w:r>
      <w:r w:rsidR="00CC4997" w:rsidRPr="00753ADB">
        <w:rPr>
          <w:rFonts w:cs="Times New Roman"/>
          <w:szCs w:val="20"/>
        </w:rPr>
        <w:t>This study</w:t>
      </w:r>
      <w:r w:rsidR="00464A54">
        <w:rPr>
          <w:rFonts w:cs="Times New Roman"/>
          <w:szCs w:val="20"/>
        </w:rPr>
        <w:t xml:space="preserve"> provides a global picture on </w:t>
      </w:r>
      <w:proofErr w:type="spellStart"/>
      <w:r w:rsidR="00464A54">
        <w:rPr>
          <w:rFonts w:cs="Times New Roman"/>
          <w:szCs w:val="20"/>
        </w:rPr>
        <w:t>i</w:t>
      </w:r>
      <w:proofErr w:type="spellEnd"/>
      <w:r w:rsidR="00464A54">
        <w:rPr>
          <w:rFonts w:cs="Times New Roman"/>
          <w:szCs w:val="20"/>
        </w:rPr>
        <w:t xml:space="preserve">-motif stability thanks to the unprecedented size of the </w:t>
      </w:r>
      <w:ins w:id="21" w:author="Alex" w:date="2020-04-02T11:23:00Z">
        <w:r w:rsidR="00256720">
          <w:rPr>
            <w:rFonts w:cs="Times New Roman"/>
            <w:szCs w:val="20"/>
          </w:rPr>
          <w:t xml:space="preserve">introduced </w:t>
        </w:r>
      </w:ins>
      <w:r w:rsidR="00464A54">
        <w:rPr>
          <w:rFonts w:cs="Times New Roman"/>
          <w:szCs w:val="20"/>
        </w:rPr>
        <w:t xml:space="preserve">data set; it revealed unexpected features and allowed to conclude that </w:t>
      </w:r>
      <w:r w:rsidR="000665F6">
        <w:rPr>
          <w:rFonts w:cs="Times New Roman"/>
          <w:szCs w:val="20"/>
        </w:rPr>
        <w:t xml:space="preserve">determinants of </w:t>
      </w:r>
      <w:proofErr w:type="spellStart"/>
      <w:r w:rsidR="000665F6">
        <w:rPr>
          <w:rFonts w:cs="Times New Roman"/>
          <w:szCs w:val="20"/>
        </w:rPr>
        <w:t>i</w:t>
      </w:r>
      <w:proofErr w:type="spellEnd"/>
      <w:r w:rsidR="000665F6">
        <w:rPr>
          <w:rFonts w:cs="Times New Roman"/>
          <w:szCs w:val="20"/>
        </w:rPr>
        <w:t>-motif stability do not mirror those of G-quadruplexes that may be formed with the complementary G-rich strand. Our results</w:t>
      </w:r>
      <w:r w:rsidR="00CC4997" w:rsidRPr="00753ADB">
        <w:rPr>
          <w:rFonts w:cs="Times New Roman"/>
          <w:szCs w:val="20"/>
        </w:rPr>
        <w:t xml:space="preserve"> illustrate the structural roles of loops and C-tracks </w:t>
      </w:r>
      <w:r w:rsidR="00464A54">
        <w:rPr>
          <w:rFonts w:cs="Times New Roman"/>
          <w:szCs w:val="20"/>
        </w:rPr>
        <w:t>o</w:t>
      </w:r>
      <w:r w:rsidR="00CC4997" w:rsidRPr="00753ADB">
        <w:rPr>
          <w:rFonts w:cs="Times New Roman"/>
          <w:szCs w:val="20"/>
        </w:rPr>
        <w:t xml:space="preserve">n </w:t>
      </w:r>
      <w:proofErr w:type="spellStart"/>
      <w:r w:rsidR="00CC4997" w:rsidRPr="00753ADB">
        <w:rPr>
          <w:rFonts w:cs="Times New Roman"/>
          <w:szCs w:val="20"/>
        </w:rPr>
        <w:t>i</w:t>
      </w:r>
      <w:proofErr w:type="spellEnd"/>
      <w:r w:rsidR="00CC4997" w:rsidRPr="00753ADB">
        <w:rPr>
          <w:rFonts w:cs="Times New Roman"/>
          <w:szCs w:val="20"/>
        </w:rPr>
        <w:t xml:space="preserve">-DNA </w:t>
      </w:r>
      <w:r w:rsidR="00464A54">
        <w:rPr>
          <w:rFonts w:cs="Times New Roman"/>
          <w:szCs w:val="20"/>
        </w:rPr>
        <w:t>stability</w:t>
      </w:r>
      <w:r w:rsidR="00CC4997" w:rsidRPr="00753ADB">
        <w:rPr>
          <w:rFonts w:cs="Times New Roman"/>
          <w:szCs w:val="20"/>
        </w:rPr>
        <w:t>,</w:t>
      </w:r>
      <w:r w:rsidR="00464A54">
        <w:rPr>
          <w:rFonts w:cs="Times New Roman"/>
          <w:szCs w:val="20"/>
        </w:rPr>
        <w:t xml:space="preserve"> </w:t>
      </w:r>
      <w:r w:rsidR="00CC4997" w:rsidRPr="00753ADB">
        <w:rPr>
          <w:rFonts w:cs="Times New Roman"/>
          <w:szCs w:val="20"/>
        </w:rPr>
        <w:t xml:space="preserve">and should help to establish rules to predict the stability of </w:t>
      </w:r>
      <w:proofErr w:type="spellStart"/>
      <w:r w:rsidR="00CC4997" w:rsidRPr="00753ADB">
        <w:rPr>
          <w:rFonts w:cs="Times New Roman"/>
          <w:szCs w:val="20"/>
        </w:rPr>
        <w:t>i</w:t>
      </w:r>
      <w:proofErr w:type="spellEnd"/>
      <w:r w:rsidR="00CC4997" w:rsidRPr="00753ADB">
        <w:rPr>
          <w:rFonts w:cs="Times New Roman"/>
          <w:szCs w:val="20"/>
        </w:rPr>
        <w:t>-motifs.</w:t>
      </w:r>
      <w:del w:id="22" w:author="Alex" w:date="2020-04-02T11:23:00Z">
        <w:r w:rsidR="00CC4997" w:rsidRPr="00753ADB" w:rsidDel="00256720">
          <w:rPr>
            <w:rFonts w:cs="Times New Roman"/>
            <w:szCs w:val="20"/>
          </w:rPr>
          <w:delText xml:space="preserve"> </w:delText>
        </w:r>
      </w:del>
    </w:p>
    <w:p w14:paraId="68442B53" w14:textId="183EBB37" w:rsidR="002F50F2" w:rsidRDefault="002F50F2" w:rsidP="008F27E2">
      <w:pPr>
        <w:pStyle w:val="Heading2"/>
        <w:spacing w:after="120" w:line="415" w:lineRule="auto"/>
      </w:pPr>
      <w:r>
        <w:t>Keywords</w:t>
      </w:r>
    </w:p>
    <w:p w14:paraId="2463AB52" w14:textId="163942D8" w:rsidR="002F50F2" w:rsidRDefault="007F1A27" w:rsidP="007459DD">
      <w:pPr>
        <w:rPr>
          <w:rFonts w:asciiTheme="majorHAnsi" w:eastAsiaTheme="majorEastAsia" w:hAnsiTheme="majorHAnsi" w:cstheme="majorBidi"/>
          <w:b/>
          <w:bCs/>
          <w:sz w:val="32"/>
          <w:szCs w:val="32"/>
        </w:rPr>
      </w:pPr>
      <w:r>
        <w:t>T</w:t>
      </w:r>
      <w:r w:rsidR="00C715D6" w:rsidRPr="00753ADB">
        <w:t>hermal stability; sequence</w:t>
      </w:r>
      <w:r>
        <w:t xml:space="preserve"> and pH</w:t>
      </w:r>
      <w:r w:rsidR="00C715D6" w:rsidRPr="00753ADB">
        <w:t xml:space="preserve"> effects; </w:t>
      </w:r>
      <w:proofErr w:type="spellStart"/>
      <w:r w:rsidR="00F42590">
        <w:t>hemiprotonated</w:t>
      </w:r>
      <w:proofErr w:type="spellEnd"/>
      <w:r w:rsidR="0053253D">
        <w:t xml:space="preserve"> cytosine-cytosine</w:t>
      </w:r>
      <w:r w:rsidR="00F42590">
        <w:t xml:space="preserve"> base pair</w:t>
      </w:r>
      <w:r w:rsidR="0053253D">
        <w:t>; predictions; in cell NMR.</w:t>
      </w:r>
    </w:p>
    <w:p w14:paraId="51E2FB23" w14:textId="3F686E7E" w:rsidR="006F461B" w:rsidRDefault="006F461B" w:rsidP="005B5678">
      <w:pPr>
        <w:pStyle w:val="Heading2"/>
      </w:pPr>
      <w:r>
        <w:rPr>
          <w:rFonts w:hint="eastAsia"/>
        </w:rPr>
        <w:lastRenderedPageBreak/>
        <w:t>I</w:t>
      </w:r>
      <w:r>
        <w:t>ntroduction</w:t>
      </w:r>
    </w:p>
    <w:p w14:paraId="56A2F5CC" w14:textId="27E4E71B" w:rsidR="00ED10E4" w:rsidRPr="004A6D35" w:rsidRDefault="00315EB1">
      <w:pPr>
        <w:rPr>
          <w:color w:val="FF0000"/>
          <w:sz w:val="28"/>
          <w:szCs w:val="24"/>
        </w:rPr>
      </w:pPr>
      <w:proofErr w:type="spellStart"/>
      <w:r>
        <w:rPr>
          <w:szCs w:val="24"/>
        </w:rPr>
        <w:t>i</w:t>
      </w:r>
      <w:proofErr w:type="spellEnd"/>
      <w:r>
        <w:rPr>
          <w:szCs w:val="24"/>
        </w:rPr>
        <w:t>-DNA (also referred to as the</w:t>
      </w:r>
      <w:r w:rsidR="002F50F2" w:rsidRPr="00753ADB">
        <w:rPr>
          <w:szCs w:val="24"/>
        </w:rPr>
        <w:t xml:space="preserve"> </w:t>
      </w:r>
      <w:proofErr w:type="spellStart"/>
      <w:r w:rsidR="002F50F2" w:rsidRPr="00753ADB">
        <w:rPr>
          <w:szCs w:val="24"/>
        </w:rPr>
        <w:t>i</w:t>
      </w:r>
      <w:proofErr w:type="spellEnd"/>
      <w:r w:rsidR="002F50F2" w:rsidRPr="00753ADB">
        <w:rPr>
          <w:szCs w:val="24"/>
        </w:rPr>
        <w:t>-motif</w:t>
      </w:r>
      <w:r>
        <w:rPr>
          <w:szCs w:val="24"/>
        </w:rPr>
        <w:t>)</w:t>
      </w:r>
      <w:r w:rsidR="002F50F2" w:rsidRPr="00753ADB">
        <w:rPr>
          <w:szCs w:val="24"/>
        </w:rPr>
        <w:t xml:space="preserve"> is a fascinating </w:t>
      </w:r>
      <w:r w:rsidR="007F1A27" w:rsidRPr="00753ADB">
        <w:rPr>
          <w:szCs w:val="24"/>
        </w:rPr>
        <w:t>four</w:t>
      </w:r>
      <w:ins w:id="23" w:author="Alex" w:date="2020-04-02T11:24:00Z">
        <w:r w:rsidR="00256720">
          <w:rPr>
            <w:szCs w:val="24"/>
          </w:rPr>
          <w:t>-</w:t>
        </w:r>
      </w:ins>
      <w:del w:id="24" w:author="Alex" w:date="2020-04-02T11:24:00Z">
        <w:r w:rsidR="007F1A27" w:rsidRPr="00753ADB" w:rsidDel="00256720">
          <w:rPr>
            <w:szCs w:val="24"/>
          </w:rPr>
          <w:delText xml:space="preserve"> </w:delText>
        </w:r>
      </w:del>
      <w:r w:rsidR="007F1A27" w:rsidRPr="00753ADB">
        <w:rPr>
          <w:szCs w:val="24"/>
        </w:rPr>
        <w:t xml:space="preserve">stranded </w:t>
      </w:r>
      <w:r w:rsidR="002F50F2" w:rsidRPr="00753ADB">
        <w:rPr>
          <w:szCs w:val="24"/>
        </w:rPr>
        <w:t xml:space="preserve">nucleic acid structure </w:t>
      </w:r>
      <w:r w:rsidR="00BF3E3A">
        <w:rPr>
          <w:szCs w:val="24"/>
        </w:rPr>
        <w:fldChar w:fldCharType="begin"/>
      </w:r>
      <w:r w:rsidR="00BF3E3A">
        <w:rPr>
          <w:szCs w:val="24"/>
        </w:rPr>
        <w:instrText xml:space="preserve"> ADDIN EN.CITE &lt;EndNote&gt;&lt;Cite&gt;&lt;Author&gt;Gehring&lt;/Author&gt;&lt;Year&gt;1993&lt;/Year&gt;&lt;RecNum&gt;23&lt;/RecNum&gt;&lt;DisplayText&gt;(1)&lt;/DisplayText&gt;&lt;record&gt;&lt;rec-number&gt;23&lt;/rec-number&gt;&lt;foreign-keys&gt;&lt;key app="EN" db-id="2ar0zdpzpd9axqe2vppvt0alxfdfxrv2d52e" timestamp="1548884221"&gt;23&lt;/key&gt;&lt;key app="ENWeb" db-id=""&gt;0&lt;/key&gt;&lt;/foreign-keys&gt;&lt;ref-type name="Journal Article"&gt;17&lt;/ref-type&gt;&lt;contributors&gt;&lt;authors&gt;&lt;author&gt;Gehring, K.&lt;/author&gt;&lt;author&gt;Leroy, J. L.&lt;/author&gt;&lt;author&gt;Gueron, M.&lt;/author&gt;&lt;/authors&gt;&lt;/contributors&gt;&lt;auth-address&gt;Groupe de Biophysique de l&amp;apos;Ecole Polytechnique et de l&amp;apos;URA D1254 du CNRS, Palaiseau, France.&lt;/auth-address&gt;&lt;titles&gt;&lt;title&gt;A tetrameric DNA structure with protonated cytosine.cytosine base pairs&lt;/title&gt;&lt;secondary-title&gt;Nature&lt;/secondary-title&gt;&lt;/titles&gt;&lt;periodical&gt;&lt;full-title&gt;Nature&lt;/full-title&gt;&lt;/periodical&gt;&lt;pages&gt;561-5&lt;/pages&gt;&lt;volume&gt;363&lt;/volume&gt;&lt;number&gt;6429&lt;/number&gt;&lt;keywords&gt;&lt;keyword&gt;Base Composition&lt;/keyword&gt;&lt;keyword&gt;Cytosine/*chemistry&lt;/keyword&gt;&lt;keyword&gt;DNA/*chemistry&lt;/keyword&gt;&lt;keyword&gt;Hydrogen-Ion Concentration&lt;/keyword&gt;&lt;keyword&gt;Magnetic Resonance Spectroscopy&lt;/keyword&gt;&lt;keyword&gt;Models, Molecular&lt;/keyword&gt;&lt;keyword&gt;*Nucleic Acid Conformation&lt;/keyword&gt;&lt;keyword&gt;Protons&lt;/keyword&gt;&lt;/keywords&gt;&lt;dates&gt;&lt;year&gt;1993&lt;/year&gt;&lt;pub-dates&gt;&lt;date&gt;Jun 10&lt;/date&gt;&lt;/pub-dates&gt;&lt;/dates&gt;&lt;isbn&gt;0028-0836 (Print)&amp;#xD;0028-0836 (Linking)&lt;/isbn&gt;&lt;accession-num&gt;8389423&lt;/accession-num&gt;&lt;urls&gt;&lt;related-urls&gt;&lt;url&gt;https://www.ncbi.nlm.nih.gov/pubmed/8389423&lt;/url&gt;&lt;/related-urls&gt;&lt;/urls&gt;&lt;electronic-resource-num&gt;10.1038/363561a0&lt;/electronic-resource-num&gt;&lt;/record&gt;&lt;/Cite&gt;&lt;/EndNote&gt;</w:instrText>
      </w:r>
      <w:r w:rsidR="00BF3E3A">
        <w:rPr>
          <w:szCs w:val="24"/>
        </w:rPr>
        <w:fldChar w:fldCharType="separate"/>
      </w:r>
      <w:r w:rsidR="00BF3E3A">
        <w:rPr>
          <w:noProof/>
          <w:szCs w:val="24"/>
        </w:rPr>
        <w:t>(1)</w:t>
      </w:r>
      <w:r w:rsidR="00BF3E3A">
        <w:rPr>
          <w:szCs w:val="24"/>
        </w:rPr>
        <w:fldChar w:fldCharType="end"/>
      </w:r>
      <w:r w:rsidR="007F1A27">
        <w:rPr>
          <w:szCs w:val="24"/>
        </w:rPr>
        <w:t xml:space="preserve"> </w:t>
      </w:r>
      <w:r w:rsidR="00FF7F4B" w:rsidRPr="00753ADB">
        <w:rPr>
          <w:szCs w:val="24"/>
        </w:rPr>
        <w:t xml:space="preserve">stemming from the interlocking of two </w:t>
      </w:r>
      <w:r w:rsidR="00ED10E4" w:rsidRPr="00753ADB">
        <w:rPr>
          <w:szCs w:val="24"/>
        </w:rPr>
        <w:t>equivalent parallel-stranded right-handed duplexes</w:t>
      </w:r>
      <w:r w:rsidR="00FF7F4B" w:rsidRPr="00753ADB">
        <w:rPr>
          <w:szCs w:val="24"/>
        </w:rPr>
        <w:t>.</w:t>
      </w:r>
      <w:r w:rsidR="00ED10E4" w:rsidRPr="00753ADB">
        <w:rPr>
          <w:szCs w:val="24"/>
        </w:rPr>
        <w:t xml:space="preserve"> </w:t>
      </w:r>
      <w:r w:rsidR="00FF7F4B" w:rsidRPr="00753ADB">
        <w:rPr>
          <w:szCs w:val="24"/>
        </w:rPr>
        <w:t>Such structure, which relies on the formation of hemi</w:t>
      </w:r>
      <w:r w:rsidR="000665F6">
        <w:rPr>
          <w:szCs w:val="24"/>
        </w:rPr>
        <w:t>-</w:t>
      </w:r>
      <w:r w:rsidR="00FF7F4B" w:rsidRPr="00753ADB">
        <w:rPr>
          <w:szCs w:val="24"/>
        </w:rPr>
        <w:t>protonated C</w:t>
      </w:r>
      <w:r w:rsidR="001D25F1" w:rsidRPr="001D25F1">
        <w:rPr>
          <w:rFonts w:hint="eastAsia"/>
          <w:szCs w:val="24"/>
        </w:rPr>
        <w:t>·</w:t>
      </w:r>
      <w:r w:rsidR="00FF7F4B" w:rsidRPr="00753ADB">
        <w:rPr>
          <w:szCs w:val="24"/>
        </w:rPr>
        <w:t>C</w:t>
      </w:r>
      <w:r w:rsidR="00FF7F4B" w:rsidRPr="001D25F1">
        <w:rPr>
          <w:szCs w:val="24"/>
          <w:vertAlign w:val="superscript"/>
        </w:rPr>
        <w:t>+</w:t>
      </w:r>
      <w:r w:rsidR="00FF7F4B" w:rsidRPr="00753ADB">
        <w:rPr>
          <w:szCs w:val="24"/>
        </w:rPr>
        <w:t xml:space="preserve"> base pairs (see </w:t>
      </w:r>
      <w:r w:rsidR="00DD4DD1">
        <w:rPr>
          <w:b/>
          <w:szCs w:val="24"/>
        </w:rPr>
        <w:t>Figure</w:t>
      </w:r>
      <w:r w:rsidR="00FF7F4B" w:rsidRPr="00753ADB">
        <w:rPr>
          <w:b/>
          <w:szCs w:val="24"/>
        </w:rPr>
        <w:t xml:space="preserve"> 1</w:t>
      </w:r>
      <w:r w:rsidR="001D25F1">
        <w:rPr>
          <w:b/>
          <w:szCs w:val="24"/>
        </w:rPr>
        <w:t>A</w:t>
      </w:r>
      <w:r w:rsidR="00ED10E4" w:rsidRPr="00753ADB">
        <w:rPr>
          <w:szCs w:val="24"/>
        </w:rPr>
        <w:t xml:space="preserve">), </w:t>
      </w:r>
      <w:r w:rsidR="00FF7F4B" w:rsidRPr="00753ADB">
        <w:rPr>
          <w:szCs w:val="24"/>
        </w:rPr>
        <w:t xml:space="preserve">can be formed with two or more independent strands, or be intramolecular, as depicted in </w:t>
      </w:r>
      <w:r w:rsidR="00DD4DD1">
        <w:rPr>
          <w:b/>
          <w:szCs w:val="24"/>
        </w:rPr>
        <w:t>Figure</w:t>
      </w:r>
      <w:r w:rsidR="00FF7F4B" w:rsidRPr="00753ADB">
        <w:rPr>
          <w:b/>
          <w:szCs w:val="24"/>
        </w:rPr>
        <w:t xml:space="preserve"> 1</w:t>
      </w:r>
      <w:r w:rsidR="001D25F1">
        <w:rPr>
          <w:b/>
          <w:szCs w:val="24"/>
        </w:rPr>
        <w:t>B</w:t>
      </w:r>
      <w:r w:rsidR="00FF7F4B" w:rsidRPr="00753ADB">
        <w:rPr>
          <w:szCs w:val="24"/>
        </w:rPr>
        <w:t>, provided that four runs of cytosines are present</w:t>
      </w:r>
      <w:r w:rsidR="00BF3E3A">
        <w:rPr>
          <w:szCs w:val="24"/>
        </w:rPr>
        <w:t xml:space="preserve"> </w:t>
      </w:r>
      <w:r w:rsidR="00BF3E3A">
        <w:rPr>
          <w:szCs w:val="24"/>
        </w:rPr>
        <w:fldChar w:fldCharType="begin">
          <w:fldData xml:space="preserve">PEVuZE5vdGU+PENpdGU+PEF1dGhvcj5MZXJveTwvQXV0aG9yPjxZZWFyPjE5OTQ8L1llYXI+PFJl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</w:fldData>
        </w:fldChar>
      </w:r>
      <w:r w:rsidR="00BF3E3A">
        <w:rPr>
          <w:szCs w:val="24"/>
        </w:rPr>
        <w:instrText xml:space="preserve"> ADDIN EN.CITE </w:instrText>
      </w:r>
      <w:r w:rsidR="00BF3E3A">
        <w:rPr>
          <w:szCs w:val="24"/>
        </w:rPr>
        <w:fldChar w:fldCharType="begin">
          <w:fldData xml:space="preserve">PEVuZE5vdGU+PENpdGU+PEF1dGhvcj5MZXJveTwvQXV0aG9yPjxZZWFyPjE5OTQ8L1llYXI+PFJl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</w:fldData>
        </w:fldChar>
      </w:r>
      <w:r w:rsidR="00BF3E3A">
        <w:rPr>
          <w:szCs w:val="24"/>
        </w:rPr>
        <w:instrText xml:space="preserve"> ADDIN EN.CITE.DATA </w:instrText>
      </w:r>
      <w:r w:rsidR="00BF3E3A">
        <w:rPr>
          <w:szCs w:val="24"/>
        </w:rPr>
      </w:r>
      <w:r w:rsidR="00BF3E3A">
        <w:rPr>
          <w:szCs w:val="24"/>
        </w:rPr>
        <w:fldChar w:fldCharType="end"/>
      </w:r>
      <w:r w:rsidR="00BF3E3A">
        <w:rPr>
          <w:szCs w:val="24"/>
        </w:rPr>
      </w:r>
      <w:r w:rsidR="00BF3E3A">
        <w:rPr>
          <w:szCs w:val="24"/>
        </w:rPr>
        <w:fldChar w:fldCharType="separate"/>
      </w:r>
      <w:r w:rsidR="00BF3E3A">
        <w:rPr>
          <w:noProof/>
          <w:szCs w:val="24"/>
        </w:rPr>
        <w:t>(2-6)</w:t>
      </w:r>
      <w:r w:rsidR="00BF3E3A">
        <w:rPr>
          <w:szCs w:val="24"/>
        </w:rPr>
        <w:fldChar w:fldCharType="end"/>
      </w:r>
      <w:r w:rsidR="00FF7F4B" w:rsidRPr="00753ADB">
        <w:rPr>
          <w:szCs w:val="24"/>
        </w:rPr>
        <w:t xml:space="preserve">. </w:t>
      </w:r>
      <w:r w:rsidR="00ED10E4" w:rsidRPr="00753ADB">
        <w:rPr>
          <w:szCs w:val="24"/>
        </w:rPr>
        <w:t xml:space="preserve">The systematic intercalation between each </w:t>
      </w:r>
      <w:r w:rsidR="001D25F1" w:rsidRPr="00753ADB">
        <w:rPr>
          <w:szCs w:val="24"/>
        </w:rPr>
        <w:t>C</w:t>
      </w:r>
      <w:r w:rsidR="001D25F1" w:rsidRPr="001D25F1">
        <w:rPr>
          <w:rFonts w:hint="eastAsia"/>
          <w:szCs w:val="24"/>
        </w:rPr>
        <w:t>·</w:t>
      </w:r>
      <w:r w:rsidR="001D25F1" w:rsidRPr="00753ADB">
        <w:rPr>
          <w:szCs w:val="24"/>
        </w:rPr>
        <w:t>C</w:t>
      </w:r>
      <w:r w:rsidR="001D25F1" w:rsidRPr="001D25F1">
        <w:rPr>
          <w:szCs w:val="24"/>
          <w:vertAlign w:val="superscript"/>
        </w:rPr>
        <w:t>+</w:t>
      </w:r>
      <w:r w:rsidR="00ED10E4" w:rsidRPr="00753ADB">
        <w:rPr>
          <w:szCs w:val="24"/>
        </w:rPr>
        <w:t xml:space="preserve"> base pair </w:t>
      </w:r>
      <w:r w:rsidR="000665F6">
        <w:rPr>
          <w:szCs w:val="24"/>
        </w:rPr>
        <w:t>forces</w:t>
      </w:r>
      <w:r w:rsidR="000665F6" w:rsidRPr="00753ADB">
        <w:rPr>
          <w:szCs w:val="24"/>
        </w:rPr>
        <w:t xml:space="preserve"> </w:t>
      </w:r>
      <w:r w:rsidR="00ED10E4" w:rsidRPr="00753ADB">
        <w:rPr>
          <w:szCs w:val="24"/>
        </w:rPr>
        <w:t xml:space="preserve">each individual duplex </w:t>
      </w:r>
      <w:r w:rsidR="000665F6">
        <w:rPr>
          <w:szCs w:val="24"/>
        </w:rPr>
        <w:t>to be</w:t>
      </w:r>
      <w:r w:rsidR="000665F6" w:rsidRPr="00753ADB">
        <w:rPr>
          <w:szCs w:val="24"/>
        </w:rPr>
        <w:t xml:space="preserve"> </w:t>
      </w:r>
      <w:r w:rsidR="00ED10E4" w:rsidRPr="00753ADB">
        <w:rPr>
          <w:szCs w:val="24"/>
        </w:rPr>
        <w:t>severely underwound and extended.</w:t>
      </w:r>
      <w:r w:rsidR="004A6D35">
        <w:rPr>
          <w:szCs w:val="24"/>
        </w:rPr>
        <w:t xml:space="preserve"> </w:t>
      </w:r>
      <w:proofErr w:type="spellStart"/>
      <w:r w:rsidR="004A6D35" w:rsidRPr="001738B1">
        <w:t>i</w:t>
      </w:r>
      <w:proofErr w:type="spellEnd"/>
      <w:r w:rsidR="004A6D35" w:rsidRPr="001738B1">
        <w:t>-DNA is</w:t>
      </w:r>
      <w:r w:rsidR="009D1DBB">
        <w:t xml:space="preserve"> somewhat</w:t>
      </w:r>
      <w:r w:rsidR="004A6D35" w:rsidRPr="001738B1">
        <w:t xml:space="preserve"> polymorphic, even if strand orientation is </w:t>
      </w:r>
      <w:r w:rsidR="009D1DBB">
        <w:t>strictly</w:t>
      </w:r>
      <w:r w:rsidR="004A6D35" w:rsidRPr="001738B1">
        <w:t xml:space="preserve"> imposed </w:t>
      </w:r>
      <w:r w:rsidR="009D1DBB">
        <w:t xml:space="preserve">as </w:t>
      </w:r>
      <w:r w:rsidR="004A6D35" w:rsidRPr="001738B1">
        <w:t>the two diametrically distant strands</w:t>
      </w:r>
      <w:r w:rsidR="009D1DBB">
        <w:t xml:space="preserve"> must remain </w:t>
      </w:r>
      <w:r w:rsidR="004A6D35" w:rsidRPr="001738B1">
        <w:t>parallel to each other</w:t>
      </w:r>
      <w:r w:rsidR="009D1DBB">
        <w:t xml:space="preserve"> and adjacent strands are always running in opposite orientations</w:t>
      </w:r>
      <w:r w:rsidR="004A6D35" w:rsidRPr="001738B1">
        <w:t>. For example, the intramolecular structure formed by four repeats of the human telomeric motif (CCCTAA) can adopt four configurations, in which all cytosines are base-paired and with minimal energetic differences</w:t>
      </w:r>
      <w:r w:rsidR="00BF3E3A">
        <w:t xml:space="preserve"> </w:t>
      </w:r>
      <w:r w:rsidR="00BF3E3A" w:rsidRPr="001738B1">
        <w:fldChar w:fldCharType="begin"/>
      </w:r>
      <w:r w:rsidR="00BF3E3A">
        <w:instrText xml:space="preserve"> ADDIN EN.CITE &lt;EndNote&gt;&lt;Cite&gt;&lt;Author&gt;Leroy&lt;/Author&gt;&lt;Year&gt;1994&lt;/Year&gt;&lt;RecNum&gt;24&lt;/RecNum&gt;&lt;DisplayText&gt;(2)&lt;/DisplayText&gt;&lt;record&gt;&lt;rec-number&gt;24&lt;/rec-number&gt;&lt;foreign-keys&gt;&lt;key app="EN" db-id="2ar0zdpzpd9axqe2vppvt0alxfdfxrv2d52e" timestamp="1548884221"&gt;24&lt;/key&gt;&lt;key app="ENWeb" db-id=""&gt;0&lt;/key&gt;&lt;/foreign-keys&gt;&lt;ref-type name="Journal Article"&gt;17&lt;/ref-type&gt;&lt;contributors&gt;&lt;authors&gt;&lt;author&gt;Leroy, Jean-Louis&lt;/author&gt;&lt;author&gt;Guéron, Maurice&lt;/author&gt;&lt;author&gt;Mergny, Jean-Louis&lt;/author&gt;&lt;author&gt;Hélène, Claude&lt;/author&gt;&lt;/authors&gt;&lt;/contributors&gt;&lt;titles&gt;&lt;title&gt;Intramolecular folding of a fragment of the cytosine-rich strand of telomeric DNA into ani-motif&lt;/title&gt;&lt;secondary-title&gt;Nucleic Acids Research&lt;/secondary-title&gt;&lt;/titles&gt;&lt;periodical&gt;&lt;full-title&gt;Nucleic Acids Research&lt;/full-title&gt;&lt;/periodical&gt;&lt;pages&gt;1600-1606&lt;/pages&gt;&lt;volume&gt;22&lt;/volume&gt;&lt;number&gt;9&lt;/number&gt;&lt;dates&gt;&lt;year&gt;1994&lt;/year&gt;&lt;/dates&gt;&lt;isbn&gt;0305-1048&amp;#xD;1362-4962&lt;/isbn&gt;&lt;urls&gt;&lt;/urls&gt;&lt;electronic-resource-num&gt;10.1093/nar/22.9.1600&lt;/electronic-resource-num&gt;&lt;/record&gt;&lt;/Cite&gt;&lt;/EndNote&gt;</w:instrText>
      </w:r>
      <w:r w:rsidR="00BF3E3A" w:rsidRPr="001738B1">
        <w:fldChar w:fldCharType="separate"/>
      </w:r>
      <w:r w:rsidR="00BF3E3A">
        <w:rPr>
          <w:noProof/>
        </w:rPr>
        <w:t>(2)</w:t>
      </w:r>
      <w:r w:rsidR="00BF3E3A" w:rsidRPr="001738B1">
        <w:fldChar w:fldCharType="end"/>
      </w:r>
      <w:r w:rsidR="004A6D35" w:rsidRPr="001738B1">
        <w:t xml:space="preserve">. </w:t>
      </w:r>
      <w:r w:rsidR="004A6D35">
        <w:t>In addition, bi- or tetra</w:t>
      </w:r>
      <w:r w:rsidR="009D1DBB">
        <w:t>-</w:t>
      </w:r>
      <w:r w:rsidR="004A6D35">
        <w:t>molecular complexes may coexist with intramolecular structures. These observations may explain why</w:t>
      </w:r>
      <w:r w:rsidR="004A6D35" w:rsidRPr="001738B1">
        <w:t xml:space="preserve"> spectroscopic measurements often reveal a multi-step denaturation/renaturation process</w:t>
      </w:r>
      <w:r w:rsidR="00BF3E3A">
        <w:t xml:space="preserve"> </w:t>
      </w:r>
      <w:r w:rsidR="00BF3E3A" w:rsidRPr="001738B1">
        <w:fldChar w:fldCharType="begin">
          <w:fldData xml:space="preserve">PEVuZE5vdGU+PENpdGU+PEF1dGhvcj5XcmlnaHQ8L0F1dGhvcj48WWVhcj4yMDE3PC9ZZWFyPjxS
ZWNOdW0+NzQ8L1JlY051bT48RGlzcGxheVRleHQ+KDctOSk8L0Rpc3BsYXlUZXh0PjxyZWNvcmQ+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cmQ+PC9DaXRlPjxDaXRlPjxBdXRob3I+Um9nZXJzPC9BdXRob3I+PFllYXI+MjAxODwvWWVhcj48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</w:fldData>
        </w:fldChar>
      </w:r>
      <w:r w:rsidR="00BF3E3A">
        <w:instrText xml:space="preserve"> ADDIN EN.CITE </w:instrText>
      </w:r>
      <w:r w:rsidR="00BF3E3A">
        <w:fldChar w:fldCharType="begin">
          <w:fldData xml:space="preserve">PEVuZE5vdGU+PENpdGU+PEF1dGhvcj5XcmlnaHQ8L0F1dGhvcj48WWVhcj4yMDE3PC9ZZWFyPjxS
ZWNOdW0+NzQ8L1JlY051bT48RGlzcGxheVRleHQ+KDctOSk8L0Rpc3BsYXlUZXh0PjxyZWNvcmQ+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cmQ+PC9DaXRlPjxDaXRlPjxBdXRob3I+Um9nZXJzPC9BdXRob3I+PFllYXI+MjAxODwvWWVhcj48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</w:fldData>
        </w:fldChar>
      </w:r>
      <w:r w:rsidR="00BF3E3A">
        <w:instrText xml:space="preserve"> ADDIN EN.CITE.DATA </w:instrText>
      </w:r>
      <w:r w:rsidR="00BF3E3A">
        <w:fldChar w:fldCharType="end"/>
      </w:r>
      <w:r w:rsidR="00BF3E3A" w:rsidRPr="001738B1">
        <w:fldChar w:fldCharType="separate"/>
      </w:r>
      <w:r w:rsidR="00BF3E3A">
        <w:rPr>
          <w:noProof/>
        </w:rPr>
        <w:t>(7-9)</w:t>
      </w:r>
      <w:r w:rsidR="00BF3E3A" w:rsidRPr="001738B1">
        <w:fldChar w:fldCharType="end"/>
      </w:r>
      <w:r w:rsidR="004A6D35" w:rsidRPr="001738B1">
        <w:t>.</w:t>
      </w:r>
      <w:del w:id="25" w:author="Alex" w:date="2020-04-02T11:24:00Z">
        <w:r w:rsidR="00BF3E3A" w:rsidRPr="004A6D35" w:rsidDel="00256720">
          <w:rPr>
            <w:color w:val="FF0000"/>
            <w:sz w:val="28"/>
            <w:szCs w:val="24"/>
          </w:rPr>
          <w:delText xml:space="preserve"> </w:delText>
        </w:r>
      </w:del>
    </w:p>
    <w:p w14:paraId="0AC6824C" w14:textId="77777777" w:rsidR="00ED10E4" w:rsidRPr="00753ADB" w:rsidRDefault="00ED10E4" w:rsidP="002B3C6E">
      <w:pPr>
        <w:rPr>
          <w:szCs w:val="24"/>
        </w:rPr>
      </w:pPr>
    </w:p>
    <w:p w14:paraId="3A8B8779" w14:textId="4ADE8DF1" w:rsidR="002F50F2" w:rsidRPr="00753ADB" w:rsidRDefault="00ED10E4" w:rsidP="002B3C6E">
      <w:pPr>
        <w:rPr>
          <w:szCs w:val="24"/>
        </w:rPr>
      </w:pPr>
      <w:r w:rsidRPr="00753ADB">
        <w:rPr>
          <w:szCs w:val="24"/>
        </w:rPr>
        <w:t xml:space="preserve">Since its discovery, the </w:t>
      </w:r>
      <w:proofErr w:type="spellStart"/>
      <w:r w:rsidRPr="00753ADB">
        <w:rPr>
          <w:szCs w:val="24"/>
        </w:rPr>
        <w:t>i</w:t>
      </w:r>
      <w:proofErr w:type="spellEnd"/>
      <w:r w:rsidRPr="00753ADB">
        <w:rPr>
          <w:szCs w:val="24"/>
        </w:rPr>
        <w:t>-motif remained in the shade of other unusual structures such as G-quadruplexes</w:t>
      </w:r>
      <w:r w:rsidR="00D37669" w:rsidRPr="00D37669">
        <w:rPr>
          <w:szCs w:val="24"/>
        </w:rPr>
        <w:t xml:space="preserve"> </w:t>
      </w:r>
      <w:r w:rsidR="00D37669">
        <w:rPr>
          <w:szCs w:val="24"/>
        </w:rPr>
        <w:t>formed by complementary G-rich sequences</w:t>
      </w:r>
      <w:r w:rsidRPr="00753ADB">
        <w:rPr>
          <w:szCs w:val="24"/>
        </w:rPr>
        <w:t>, given its limited stability under physiological conditions</w:t>
      </w:r>
      <w:r w:rsidR="004A6D35">
        <w:rPr>
          <w:szCs w:val="24"/>
        </w:rPr>
        <w:t>.</w:t>
      </w:r>
      <w:r w:rsidRPr="00753ADB">
        <w:rPr>
          <w:szCs w:val="24"/>
        </w:rPr>
        <w:t xml:space="preserve"> </w:t>
      </w:r>
      <w:r w:rsidR="004A6D35">
        <w:rPr>
          <w:szCs w:val="24"/>
        </w:rPr>
        <w:t>F</w:t>
      </w:r>
      <w:r w:rsidRPr="00753ADB">
        <w:rPr>
          <w:szCs w:val="24"/>
        </w:rPr>
        <w:t xml:space="preserve">ormation of </w:t>
      </w:r>
      <w:r w:rsidR="004A6D35">
        <w:rPr>
          <w:szCs w:val="24"/>
        </w:rPr>
        <w:t xml:space="preserve">a </w:t>
      </w:r>
      <w:r w:rsidR="00E06E08" w:rsidRPr="00E06E08">
        <w:rPr>
          <w:szCs w:val="24"/>
        </w:rPr>
        <w:t>C</w:t>
      </w:r>
      <w:r w:rsidR="00E06E08" w:rsidRPr="00E06E08">
        <w:rPr>
          <w:rFonts w:hint="eastAsia"/>
          <w:szCs w:val="24"/>
        </w:rPr>
        <w:t>·</w:t>
      </w:r>
      <w:r w:rsidR="00E06E08" w:rsidRPr="00E06E08">
        <w:rPr>
          <w:szCs w:val="24"/>
        </w:rPr>
        <w:t>C</w:t>
      </w:r>
      <w:r w:rsidR="00E06E08" w:rsidRPr="00E06E08">
        <w:rPr>
          <w:szCs w:val="24"/>
          <w:vertAlign w:val="superscript"/>
        </w:rPr>
        <w:t>+</w:t>
      </w:r>
      <w:r w:rsidRPr="00753ADB">
        <w:rPr>
          <w:szCs w:val="24"/>
        </w:rPr>
        <w:t xml:space="preserve"> base pair requires the protonation of cytosine at its N3 position</w:t>
      </w:r>
      <w:r w:rsidR="00A35E9E">
        <w:rPr>
          <w:szCs w:val="24"/>
        </w:rPr>
        <w:t xml:space="preserve"> (</w:t>
      </w:r>
      <w:r w:rsidR="00D40F1C">
        <w:rPr>
          <w:b/>
          <w:szCs w:val="24"/>
        </w:rPr>
        <w:t>Figure</w:t>
      </w:r>
      <w:r w:rsidR="00A35E9E" w:rsidRPr="00753ADB">
        <w:rPr>
          <w:b/>
          <w:szCs w:val="24"/>
        </w:rPr>
        <w:t xml:space="preserve"> 1</w:t>
      </w:r>
      <w:r w:rsidR="00A35E9E">
        <w:rPr>
          <w:b/>
          <w:szCs w:val="24"/>
        </w:rPr>
        <w:t>A</w:t>
      </w:r>
      <w:r w:rsidR="00A35E9E">
        <w:rPr>
          <w:szCs w:val="24"/>
        </w:rPr>
        <w:t>)</w:t>
      </w:r>
      <w:r w:rsidRPr="00753ADB">
        <w:rPr>
          <w:szCs w:val="24"/>
        </w:rPr>
        <w:t xml:space="preserve"> and, given the relatively low </w:t>
      </w:r>
      <w:proofErr w:type="spellStart"/>
      <w:r w:rsidRPr="00753ADB">
        <w:rPr>
          <w:szCs w:val="24"/>
        </w:rPr>
        <w:t>pKa</w:t>
      </w:r>
      <w:proofErr w:type="spellEnd"/>
      <w:r w:rsidRPr="00753ADB">
        <w:rPr>
          <w:szCs w:val="24"/>
        </w:rPr>
        <w:t xml:space="preserve"> of this group</w:t>
      </w:r>
      <w:r w:rsidR="002B15F3">
        <w:rPr>
          <w:szCs w:val="24"/>
        </w:rPr>
        <w:t xml:space="preserve"> </w:t>
      </w:r>
      <w:r w:rsidR="002B15F3" w:rsidRPr="00753ADB">
        <w:rPr>
          <w:szCs w:val="24"/>
        </w:rPr>
        <w:t>(&lt;5)</w:t>
      </w:r>
      <w:r w:rsidRPr="00753ADB">
        <w:rPr>
          <w:szCs w:val="24"/>
        </w:rPr>
        <w:t xml:space="preserve">, </w:t>
      </w:r>
      <w:r w:rsidR="004A6D35">
        <w:rPr>
          <w:szCs w:val="24"/>
        </w:rPr>
        <w:t xml:space="preserve">the </w:t>
      </w:r>
      <w:r w:rsidRPr="00753ADB">
        <w:rPr>
          <w:szCs w:val="24"/>
        </w:rPr>
        <w:t>stability of this motif is optimal under mildly acidic conditions but remains questionable at neutral pH</w:t>
      </w:r>
      <w:r w:rsidR="00BF3E3A">
        <w:rPr>
          <w:szCs w:val="24"/>
        </w:rPr>
        <w:t xml:space="preserve"> </w:t>
      </w:r>
      <w:r w:rsidR="00BF3E3A">
        <w:rPr>
          <w:szCs w:val="24"/>
        </w:rPr>
        <w:fldChar w:fldCharType="begin"/>
      </w:r>
      <w:r w:rsidR="00BF3E3A">
        <w:rPr>
          <w:szCs w:val="24"/>
        </w:rPr>
        <w:instrText xml:space="preserve"> ADDIN EN.CITE &lt;EndNote&gt;&lt;Cite&gt;&lt;Author&gt;Mergny&lt;/Author&gt;&lt;Year&gt;1995&lt;/Year&gt;&lt;RecNum&gt;25&lt;/RecNum&gt;&lt;DisplayText&gt;(10)&lt;/DisplayText&gt;&lt;record&gt;&lt;rec-number&gt;25&lt;/rec-number&gt;&lt;foreign-keys&gt;&lt;key app="EN" db-id="2ar0zdpzpd9axqe2vppvt0alxfdfxrv2d52e" timestamp="1548884224"&gt;25&lt;/key&gt;&lt;key app="ENWeb" db-id=""&gt;0&lt;/key&gt;&lt;/foreign-keys&gt;&lt;ref-type name="Journal Article"&gt;17&lt;/ref-type&gt;&lt;contributors&gt;&lt;authors&gt;&lt;author&gt;Mergny, Jean-Louis&lt;/author&gt;&lt;author&gt;Lacroix, Laurent&lt;/author&gt;&lt;author&gt;Han, Xiaogang&lt;/author&gt;&lt;author&gt;Leroy, Jean-Louis&lt;/author&gt;&lt;author&gt;Helene, Claude&lt;/author&gt;&lt;/authors&gt;&lt;/contributors&gt;&lt;titles&gt;&lt;title&gt;Intramolecular Folding of Pyrimidine Oligodeoxynucleotides into an i-DNA Motif&lt;/title&gt;&lt;secondary-title&gt;Journal of the American Chemical Society&lt;/secondary-title&gt;&lt;/titles&gt;&lt;periodical&gt;&lt;full-title&gt;Journal of the American Chemical Society&lt;/full-title&gt;&lt;/periodical&gt;&lt;pages&gt;8887-8898&lt;/pages&gt;&lt;volume&gt;117&lt;/volume&gt;&lt;number&gt;35&lt;/number&gt;&lt;dates&gt;&lt;year&gt;1995&lt;/year&gt;&lt;/dates&gt;&lt;isbn&gt;0002-7863&lt;/isbn&gt;&lt;urls&gt;&lt;/urls&gt;&lt;electronic-resource-num&gt;10.1021/ja00140a001&lt;/electronic-resource-num&gt;&lt;/record&gt;&lt;/Cite&gt;&lt;/EndNote&gt;</w:instrText>
      </w:r>
      <w:r w:rsidR="00BF3E3A">
        <w:rPr>
          <w:szCs w:val="24"/>
        </w:rPr>
        <w:fldChar w:fldCharType="separate"/>
      </w:r>
      <w:r w:rsidR="00BF3E3A">
        <w:rPr>
          <w:noProof/>
          <w:szCs w:val="24"/>
        </w:rPr>
        <w:t>(10)</w:t>
      </w:r>
      <w:r w:rsidR="00BF3E3A">
        <w:rPr>
          <w:szCs w:val="24"/>
        </w:rPr>
        <w:fldChar w:fldCharType="end"/>
      </w:r>
      <w:r w:rsidRPr="00753ADB">
        <w:rPr>
          <w:szCs w:val="24"/>
        </w:rPr>
        <w:t xml:space="preserve">. </w:t>
      </w:r>
      <w:r w:rsidR="00DF6024" w:rsidRPr="00753ADB">
        <w:rPr>
          <w:szCs w:val="24"/>
        </w:rPr>
        <w:t xml:space="preserve">Increasing the solution pH by one unit typically leads to a decrease in </w:t>
      </w:r>
      <w:r w:rsidR="00DF6024" w:rsidRPr="00F90757">
        <w:rPr>
          <w:i/>
          <w:szCs w:val="24"/>
        </w:rPr>
        <w:t>T</w:t>
      </w:r>
      <w:r w:rsidR="00DF6024" w:rsidRPr="00F90757">
        <w:rPr>
          <w:i/>
          <w:szCs w:val="24"/>
          <w:vertAlign w:val="subscript"/>
        </w:rPr>
        <w:t>m</w:t>
      </w:r>
      <w:r w:rsidR="00DF6024" w:rsidRPr="00753ADB">
        <w:rPr>
          <w:szCs w:val="24"/>
        </w:rPr>
        <w:t xml:space="preserve"> of 15°C or more</w:t>
      </w:r>
      <w:r w:rsidR="00BF3E3A">
        <w:rPr>
          <w:szCs w:val="24"/>
        </w:rPr>
        <w:t xml:space="preserve"> </w:t>
      </w:r>
      <w:r w:rsidR="00BF3E3A">
        <w:rPr>
          <w:szCs w:val="24"/>
        </w:rPr>
        <w:fldChar w:fldCharType="begin"/>
      </w:r>
      <w:r w:rsidR="00BF3E3A">
        <w:rPr>
          <w:szCs w:val="24"/>
        </w:rPr>
        <w:instrText xml:space="preserve"> ADDIN EN.CITE &lt;EndNote&gt;&lt;Cite&gt;&lt;Author&gt;Mergny&lt;/Author&gt;&lt;Year&gt;1995&lt;/Year&gt;&lt;RecNum&gt;25&lt;/RecNum&gt;&lt;DisplayText&gt;(10)&lt;/DisplayText&gt;&lt;record&gt;&lt;rec-number&gt;25&lt;/rec-number&gt;&lt;foreign-keys&gt;&lt;key app="EN" db-id="2ar0zdpzpd9axqe2vppvt0alxfdfxrv2d52e" timestamp="1548884224"&gt;25&lt;/key&gt;&lt;key app="ENWeb" db-id=""&gt;0&lt;/key&gt;&lt;/foreign-keys&gt;&lt;ref-type name="Journal Article"&gt;17&lt;/ref-type&gt;&lt;contributors&gt;&lt;authors&gt;&lt;author&gt;Mergny, Jean-Louis&lt;/author&gt;&lt;author&gt;Lacroix, Laurent&lt;/author&gt;&lt;author&gt;Han, Xiaogang&lt;/author&gt;&lt;author&gt;Leroy, Jean-Louis&lt;/author&gt;&lt;author&gt;Helene, Claude&lt;/author&gt;&lt;/authors&gt;&lt;/contributors&gt;&lt;titles&gt;&lt;title&gt;Intramolecular Folding of Pyrimidine Oligodeoxynucleotides into an i-DNA Motif&lt;/title&gt;&lt;secondary-title&gt;Journal of the American Chemical Society&lt;/secondary-title&gt;&lt;/titles&gt;&lt;periodical&gt;&lt;full-title&gt;Journal of the American Chemical Society&lt;/full-title&gt;&lt;/periodical&gt;&lt;pages&gt;8887-8898&lt;/pages&gt;&lt;volume&gt;117&lt;/volume&gt;&lt;number&gt;35&lt;/number&gt;&lt;dates&gt;&lt;year&gt;1995&lt;/year&gt;&lt;/dates&gt;&lt;isbn&gt;0002-7863&lt;/isbn&gt;&lt;urls&gt;&lt;/urls&gt;&lt;electronic-resource-num&gt;10.1021/ja00140a001&lt;/electronic-resource-num&gt;&lt;/record&gt;&lt;/Cite&gt;&lt;/EndNote&gt;</w:instrText>
      </w:r>
      <w:r w:rsidR="00BF3E3A">
        <w:rPr>
          <w:szCs w:val="24"/>
        </w:rPr>
        <w:fldChar w:fldCharType="separate"/>
      </w:r>
      <w:r w:rsidR="00BF3E3A">
        <w:rPr>
          <w:noProof/>
          <w:szCs w:val="24"/>
        </w:rPr>
        <w:t>(10)</w:t>
      </w:r>
      <w:r w:rsidR="00BF3E3A">
        <w:rPr>
          <w:szCs w:val="24"/>
        </w:rPr>
        <w:fldChar w:fldCharType="end"/>
      </w:r>
      <w:r w:rsidR="00DF6024" w:rsidRPr="00753ADB">
        <w:rPr>
          <w:szCs w:val="24"/>
        </w:rPr>
        <w:t xml:space="preserve">. </w:t>
      </w:r>
      <w:r w:rsidR="002B15F3" w:rsidRPr="00753ADB">
        <w:rPr>
          <w:szCs w:val="24"/>
        </w:rPr>
        <w:t>This extreme pH dependency can actually become an asset to design sensitive pH-responsive devices (reviewed in</w:t>
      </w:r>
      <w:r w:rsidR="000917AF">
        <w:rPr>
          <w:szCs w:val="24"/>
        </w:rPr>
        <w:t xml:space="preserve"> </w:t>
      </w:r>
      <w:r w:rsidR="002B15F3">
        <w:rPr>
          <w:szCs w:val="24"/>
        </w:rPr>
        <w:fldChar w:fldCharType="begin"/>
      </w:r>
      <w:r w:rsidR="00DB32B0">
        <w:rPr>
          <w:szCs w:val="24"/>
        </w:rPr>
        <w:instrText xml:space="preserve"> ADDIN EN.CITE &lt;EndNote&gt;&lt;Cite&gt;&lt;Author&gt;Mergny&lt;/Author&gt;&lt;Year&gt;2019&lt;/Year&gt;&lt;RecNum&gt;48&lt;/RecNum&gt;&lt;DisplayText&gt;(11)&lt;/DisplayText&gt;&lt;record&gt;&lt;rec-number&gt;48&lt;/rec-number&gt;&lt;foreign-keys&gt;&lt;key app="EN" db-id="2ar0zdpzpd9axqe2vppvt0alxfdfxrv2d52e" timestamp="1548884408"&gt;48&lt;/key&gt;&lt;key app="ENWeb" db-id=""&gt;0&lt;/key&gt;&lt;/foreign-keys&gt;&lt;ref-type name="Journal Article"&gt;17&lt;/ref-type&gt;&lt;contributors&gt;&lt;authors&gt;&lt;author&gt;Mergny, J. L.&lt;/author&gt;&lt;author&gt;Sen, D.&lt;/author&gt;&lt;/authors&gt;&lt;/contributors&gt;&lt;auth-address&gt;State Key Laboratory of Analytical Chemistry for Life Science, School of Chemistry &amp;amp; Chemical Engineering , Nanjing University , Nanjing 210023 , China.&amp;#xD;ARNA Laboratory , Universite de Bordeaux, Inserm U 1212, CNRS UMR5320, IECB , Pessac 33600 , France.&amp;#xD;Institute of Biophysics of the CAS , v.v.i., Kralovopolska 135 , 612 65 Brno , Czech Republic.&amp;#xD;Department of Molecular Biology &amp;amp; Biochemistry , Simon Fraser University , Burnaby , British Columbia V5A 1S6 , Canada.&amp;#xD;Department of Chemistry , Simon Fraser University , Burnaby , British Columbia V5A 1S6 , Canada.&lt;/auth-address&gt;&lt;titles&gt;&lt;title&gt;DNA Quadruple Helices in Nanotechnology&lt;/title&gt;&lt;secondary-title&gt;Chem Rev&lt;/secondary-title&gt;&lt;/titles&gt;&lt;periodical&gt;&lt;full-title&gt;Chem Rev&lt;/full-title&gt;&lt;/periodical&gt;&lt;dates&gt;&lt;year&gt;2019&lt;/year&gt;&lt;pub-dates&gt;&lt;date&gt;Jan 3&lt;/date&gt;&lt;/pub-dates&gt;&lt;/dates&gt;&lt;isbn&gt;1520-6890 (Electronic)&amp;#xD;0009-2665 (Linking)&lt;/isbn&gt;&lt;accession-num&gt;30605316&lt;/accession-num&gt;&lt;urls&gt;&lt;related-urls&gt;&lt;url&gt;https://www.ncbi.nlm.nih.gov/pubmed/30605316&lt;/url&gt;&lt;/related-urls&gt;&lt;/urls&gt;&lt;electronic-resource-num&gt;10.1021/acs.chemrev.8b00629&lt;/electronic-resource-num&gt;&lt;/record&gt;&lt;/Cite&gt;&lt;/EndNote&gt;</w:instrText>
      </w:r>
      <w:r w:rsidR="002B15F3">
        <w:rPr>
          <w:szCs w:val="24"/>
        </w:rPr>
        <w:fldChar w:fldCharType="separate"/>
      </w:r>
      <w:r w:rsidR="00DB32B0">
        <w:rPr>
          <w:noProof/>
          <w:szCs w:val="24"/>
        </w:rPr>
        <w:t>(11)</w:t>
      </w:r>
      <w:r w:rsidR="002B15F3">
        <w:rPr>
          <w:szCs w:val="24"/>
        </w:rPr>
        <w:fldChar w:fldCharType="end"/>
      </w:r>
      <w:r w:rsidR="002B15F3" w:rsidRPr="00753ADB">
        <w:rPr>
          <w:szCs w:val="24"/>
        </w:rPr>
        <w:t>)</w:t>
      </w:r>
      <w:r w:rsidR="00BB6DDF">
        <w:rPr>
          <w:szCs w:val="24"/>
        </w:rPr>
        <w:t xml:space="preserve"> and</w:t>
      </w:r>
      <w:r w:rsidR="002B15F3">
        <w:rPr>
          <w:szCs w:val="24"/>
        </w:rPr>
        <w:t xml:space="preserve"> </w:t>
      </w:r>
      <w:proofErr w:type="spellStart"/>
      <w:r w:rsidR="002B15F3" w:rsidRPr="00753ADB">
        <w:rPr>
          <w:szCs w:val="24"/>
        </w:rPr>
        <w:t>i</w:t>
      </w:r>
      <w:proofErr w:type="spellEnd"/>
      <w:r w:rsidR="002B15F3" w:rsidRPr="00753ADB">
        <w:rPr>
          <w:szCs w:val="24"/>
        </w:rPr>
        <w:t xml:space="preserve">-DNA may </w:t>
      </w:r>
      <w:r w:rsidR="002B15F3">
        <w:rPr>
          <w:szCs w:val="24"/>
        </w:rPr>
        <w:t>therefore be</w:t>
      </w:r>
      <w:r w:rsidR="002B15F3" w:rsidRPr="00753ADB">
        <w:rPr>
          <w:szCs w:val="24"/>
        </w:rPr>
        <w:t xml:space="preserve"> relevant for analytical chemistry</w:t>
      </w:r>
      <w:r w:rsidR="00CD2C3E">
        <w:rPr>
          <w:szCs w:val="24"/>
        </w:rPr>
        <w:t xml:space="preserve"> </w:t>
      </w:r>
      <w:r w:rsidR="00CD2C3E" w:rsidRPr="00DB32B0">
        <w:rPr>
          <w:szCs w:val="24"/>
        </w:rPr>
        <w:fldChar w:fldCharType="begin"/>
      </w:r>
      <w:r w:rsidR="00CD2C3E" w:rsidRPr="00DB32B0">
        <w:rPr>
          <w:szCs w:val="24"/>
        </w:rPr>
        <w:instrText xml:space="preserve"> ADDIN EN.CITE &lt;EndNote&gt;&lt;Cite&gt;&lt;Author&gt;Alba&lt;/Author&gt;&lt;Year&gt;2016&lt;/Year&gt;&lt;RecNum&gt;46&lt;/RecNum&gt;&lt;DisplayText&gt;(12)&lt;/DisplayText&gt;&lt;record&gt;&lt;rec-number&gt;46&lt;/rec-number&gt;&lt;foreign-keys&gt;&lt;key app="EN" db-id="2ar0zdpzpd9axqe2vppvt0alxfdfxrv2d52e" timestamp="1548884390"&gt;46&lt;/key&gt;&lt;key app="ENWeb" db-id=""&gt;0&lt;/key&gt;&lt;/foreign-keys&gt;&lt;ref-type name="Journal Article"&gt;17&lt;/ref-type&gt;&lt;contributors&gt;&lt;authors&gt;&lt;author&gt;Alba, J. J.&lt;/author&gt;&lt;author&gt;Sadurni, A.&lt;/author&gt;&lt;author&gt;Gargallo, R.&lt;/author&gt;&lt;/authors&gt;&lt;/contributors&gt;&lt;auth-address&gt;a Department of Analytical Chemistry , University of Barcelona , Barcelona , Spain.&lt;/auth-address&gt;&lt;titles&gt;&lt;title&gt;Nucleic Acid i-Motif Structures in Analytical Chemistry&lt;/title&gt;&lt;secondary-title&gt;Crit Rev Anal Chem&lt;/secondary-title&gt;&lt;/titles&gt;&lt;periodical&gt;&lt;full-title&gt;Crit Rev Anal Chem&lt;/full-title&gt;&lt;/periodical&gt;&lt;pages&gt;443-54&lt;/pages&gt;&lt;volume&gt;46&lt;/volume&gt;&lt;number&gt;5&lt;/number&gt;&lt;keywords&gt;&lt;keyword&gt;DNA/*analysis/*chemistry&lt;/keyword&gt;&lt;keyword&gt;Hydrogen-Ion Concentration&lt;/keyword&gt;&lt;keyword&gt;*Nucleotide Motifs&lt;/keyword&gt;&lt;keyword&gt;RNA/*analysis/*chemistry&lt;/keyword&gt;&lt;keyword&gt;Temperature&lt;/keyword&gt;&lt;keyword&gt;Bioanalytical&lt;/keyword&gt;&lt;keyword&gt;Dna&lt;/keyword&gt;&lt;keyword&gt;electrochemistry&lt;/keyword&gt;&lt;keyword&gt;i-motif&lt;/keyword&gt;&lt;keyword&gt;spectroscopy&lt;/keyword&gt;&lt;/keywords&gt;&lt;dates&gt;&lt;year&gt;2016&lt;/year&gt;&lt;pub-dates&gt;&lt;date&gt;Sep 2&lt;/date&gt;&lt;/pub-dates&gt;&lt;/dates&gt;&lt;isbn&gt;1547-6510 (Electronic)&amp;#xD;1040-8347 (Linking)&lt;/isbn&gt;&lt;accession-num&gt;26939549&lt;/accession-num&gt;&lt;urls&gt;&lt;related-urls&gt;&lt;url&gt;https://www.ncbi.nlm.nih.gov/pubmed/26939549&lt;/url&gt;&lt;/related-urls&gt;&lt;/urls&gt;&lt;electronic-resource-num&gt;10.1080/10408347.2016.1143347&lt;/electronic-resource-num&gt;&lt;/record&gt;&lt;/Cite&gt;&lt;/EndNote&gt;</w:instrText>
      </w:r>
      <w:r w:rsidR="00CD2C3E" w:rsidRPr="00DB32B0">
        <w:rPr>
          <w:szCs w:val="24"/>
        </w:rPr>
        <w:fldChar w:fldCharType="separate"/>
      </w:r>
      <w:r w:rsidR="00CD2C3E" w:rsidRPr="00DB32B0">
        <w:rPr>
          <w:noProof/>
          <w:szCs w:val="24"/>
        </w:rPr>
        <w:t>(12)</w:t>
      </w:r>
      <w:r w:rsidR="00CD2C3E" w:rsidRPr="00DB32B0">
        <w:rPr>
          <w:szCs w:val="24"/>
        </w:rPr>
        <w:fldChar w:fldCharType="end"/>
      </w:r>
      <w:r w:rsidR="002B15F3">
        <w:rPr>
          <w:szCs w:val="24"/>
        </w:rPr>
        <w:t>,</w:t>
      </w:r>
      <w:r w:rsidR="002B15F3" w:rsidRPr="00753ADB">
        <w:rPr>
          <w:szCs w:val="24"/>
        </w:rPr>
        <w:t xml:space="preserve"> nanotechnology</w:t>
      </w:r>
      <w:r w:rsidR="00CD2C3E">
        <w:rPr>
          <w:szCs w:val="24"/>
        </w:rPr>
        <w:t xml:space="preserve"> </w:t>
      </w:r>
      <w:r w:rsidR="00CD2C3E">
        <w:rPr>
          <w:szCs w:val="24"/>
        </w:rPr>
        <w:fldChar w:fldCharType="begin">
          <w:fldData xml:space="preserve">PEVuZE5vdGU+PENpdGU+PEF1dGhvcj5NZXJnbnk8L0F1dGhvcj48WWVhcj4yMDE5PC9ZZWFyPjxS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</w:fldData>
        </w:fldChar>
      </w:r>
      <w:r w:rsidR="00CD2C3E">
        <w:rPr>
          <w:szCs w:val="24"/>
        </w:rPr>
        <w:instrText xml:space="preserve"> ADDIN EN.CITE </w:instrText>
      </w:r>
      <w:r w:rsidR="00CD2C3E">
        <w:rPr>
          <w:szCs w:val="24"/>
        </w:rPr>
        <w:fldChar w:fldCharType="begin">
          <w:fldData xml:space="preserve">PEVuZE5vdGU+PENpdGU+PEF1dGhvcj5NZXJnbnk8L0F1dGhvcj48WWVhcj4yMDE5PC9ZZWFyPjxS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</w:fldData>
        </w:fldChar>
      </w:r>
      <w:r w:rsidR="00CD2C3E">
        <w:rPr>
          <w:szCs w:val="24"/>
        </w:rPr>
        <w:instrText xml:space="preserve"> ADDIN EN.CITE.DATA </w:instrText>
      </w:r>
      <w:r w:rsidR="00CD2C3E">
        <w:rPr>
          <w:szCs w:val="24"/>
        </w:rPr>
      </w:r>
      <w:r w:rsidR="00CD2C3E">
        <w:rPr>
          <w:szCs w:val="24"/>
        </w:rPr>
        <w:fldChar w:fldCharType="end"/>
      </w:r>
      <w:r w:rsidR="00CD2C3E">
        <w:rPr>
          <w:szCs w:val="24"/>
        </w:rPr>
      </w:r>
      <w:r w:rsidR="00CD2C3E">
        <w:rPr>
          <w:szCs w:val="24"/>
        </w:rPr>
        <w:fldChar w:fldCharType="separate"/>
      </w:r>
      <w:r w:rsidR="00CD2C3E">
        <w:rPr>
          <w:noProof/>
          <w:szCs w:val="24"/>
        </w:rPr>
        <w:t>(11, 13)</w:t>
      </w:r>
      <w:r w:rsidR="00CD2C3E">
        <w:rPr>
          <w:szCs w:val="24"/>
        </w:rPr>
        <w:fldChar w:fldCharType="end"/>
      </w:r>
      <w:r w:rsidR="002B15F3">
        <w:rPr>
          <w:szCs w:val="24"/>
        </w:rPr>
        <w:t>, and t</w:t>
      </w:r>
      <w:r w:rsidR="002B15F3" w:rsidRPr="00A267DF">
        <w:rPr>
          <w:szCs w:val="24"/>
        </w:rPr>
        <w:t>herapeutics</w:t>
      </w:r>
      <w:r w:rsidR="00CD2C3E">
        <w:rPr>
          <w:szCs w:val="24"/>
        </w:rPr>
        <w:t xml:space="preserve"> </w:t>
      </w:r>
      <w:r w:rsidR="00CD2C3E">
        <w:rPr>
          <w:szCs w:val="24"/>
        </w:rPr>
        <w:fldChar w:fldCharType="begin"/>
      </w:r>
      <w:r w:rsidR="00CD2C3E">
        <w:rPr>
          <w:szCs w:val="24"/>
        </w:rPr>
        <w:instrText xml:space="preserve"> ADDIN EN.CITE &lt;EndNote&gt;&lt;Cite&gt;&lt;Author&gt;Debnath&lt;/Author&gt;&lt;Year&gt;2019&lt;/Year&gt;&lt;RecNum&gt;95&lt;/RecNum&gt;&lt;DisplayText&gt;(14)&lt;/DisplayText&gt;&lt;record&gt;&lt;rec-number&gt;95&lt;/rec-number&gt;&lt;foreign-keys&gt;&lt;key app="EN" db-id="2ar0zdpzpd9axqe2vppvt0alxfdfxrv2d52e" timestamp="1554494986"&gt;95&lt;/key&gt;&lt;/foreign-keys&gt;&lt;ref-type name="Journal Article"&gt;17&lt;/ref-type&gt;&lt;contributors&gt;&lt;authors&gt;&lt;author&gt;Debnath, M.&lt;/author&gt;&lt;author&gt;Fatma, K.&lt;/author&gt;&lt;author&gt;Dash, J.&lt;/author&gt;&lt;/authors&gt;&lt;/contributors&gt;&lt;auth-address&gt;School of Chemical Sciences, Indian Association for the Cultivation of Science, Jadavpur, Kolkata-, 700032, India.&lt;/auth-address&gt;&lt;titles&gt;&lt;title&gt;Chemical Regulation of DNA i-Motifs for Nanobiotechnology and Therapeutics&lt;/title&gt;&lt;secondary-title&gt;Angew Chem Int Ed Engl&lt;/secondary-title&gt;&lt;/titles&gt;&lt;periodical&gt;&lt;full-title&gt;Angew Chem Int Ed Engl&lt;/full-title&gt;&lt;/periodical&gt;&lt;pages&gt;2942-2957&lt;/pages&gt;&lt;volume&gt;58&lt;/volume&gt;&lt;number&gt;10&lt;/number&gt;&lt;keywords&gt;&lt;keyword&gt;DNA structures&lt;/keyword&gt;&lt;keyword&gt;i-motifs&lt;/keyword&gt;&lt;keyword&gt;nanobiotechnology&lt;/keyword&gt;&lt;keyword&gt;small-molecule targeting&lt;/keyword&gt;&lt;keyword&gt;therapeutics&lt;/keyword&gt;&lt;/keywords&gt;&lt;dates&gt;&lt;year&gt;2019&lt;/year&gt;&lt;pub-dates&gt;&lt;date&gt;Mar 4&lt;/date&gt;&lt;/pub-dates&gt;&lt;/dates&gt;&lt;isbn&gt;1521-3773 (Electronic)&amp;#xD;1433-7851 (Linking)&lt;/isbn&gt;&lt;accession-num&gt;30600876&lt;/accession-num&gt;&lt;urls&gt;&lt;related-urls&gt;&lt;url&gt;https://www.ncbi.nlm.nih.gov/pubmed/30600876&lt;/url&gt;&lt;/related-urls&gt;&lt;/urls&gt;&lt;electronic-resource-num&gt;10.1002/anie.201813288&lt;/electronic-resource-num&gt;&lt;/record&gt;&lt;/Cite&gt;&lt;/EndNote&gt;</w:instrText>
      </w:r>
      <w:r w:rsidR="00CD2C3E">
        <w:rPr>
          <w:szCs w:val="24"/>
        </w:rPr>
        <w:fldChar w:fldCharType="separate"/>
      </w:r>
      <w:r w:rsidR="00CD2C3E">
        <w:rPr>
          <w:noProof/>
          <w:szCs w:val="24"/>
        </w:rPr>
        <w:t>(14)</w:t>
      </w:r>
      <w:r w:rsidR="00CD2C3E">
        <w:rPr>
          <w:szCs w:val="24"/>
        </w:rPr>
        <w:fldChar w:fldCharType="end"/>
      </w:r>
      <w:r w:rsidR="002B15F3" w:rsidRPr="00753ADB">
        <w:rPr>
          <w:szCs w:val="24"/>
        </w:rPr>
        <w:t xml:space="preserve">. </w:t>
      </w:r>
      <w:r w:rsidR="002B15F3">
        <w:rPr>
          <w:szCs w:val="24"/>
        </w:rPr>
        <w:t>Regarding its biological relevance, t</w:t>
      </w:r>
      <w:r w:rsidRPr="00753ADB">
        <w:rPr>
          <w:szCs w:val="24"/>
        </w:rPr>
        <w:t>wo</w:t>
      </w:r>
      <w:r w:rsidR="002B15F3">
        <w:rPr>
          <w:szCs w:val="24"/>
        </w:rPr>
        <w:t xml:space="preserve"> recent</w:t>
      </w:r>
      <w:r w:rsidRPr="00753ADB">
        <w:rPr>
          <w:szCs w:val="24"/>
        </w:rPr>
        <w:t xml:space="preserve"> independent studies indicate that the </w:t>
      </w:r>
      <w:proofErr w:type="spellStart"/>
      <w:r w:rsidRPr="00753ADB">
        <w:rPr>
          <w:szCs w:val="24"/>
        </w:rPr>
        <w:t>i</w:t>
      </w:r>
      <w:proofErr w:type="spellEnd"/>
      <w:r w:rsidRPr="00753ADB">
        <w:rPr>
          <w:szCs w:val="24"/>
        </w:rPr>
        <w:t xml:space="preserve">-motif is actually present within human cells; their conclusions </w:t>
      </w:r>
      <w:r w:rsidR="000C7C33">
        <w:rPr>
          <w:szCs w:val="24"/>
        </w:rPr>
        <w:t>are</w:t>
      </w:r>
      <w:r w:rsidR="002B15F3" w:rsidRPr="00753ADB">
        <w:rPr>
          <w:szCs w:val="24"/>
        </w:rPr>
        <w:t xml:space="preserve"> </w:t>
      </w:r>
      <w:r w:rsidRPr="00753ADB">
        <w:rPr>
          <w:szCs w:val="24"/>
        </w:rPr>
        <w:t xml:space="preserve">based on specific </w:t>
      </w:r>
      <w:proofErr w:type="spellStart"/>
      <w:r w:rsidRPr="00753ADB">
        <w:rPr>
          <w:szCs w:val="24"/>
        </w:rPr>
        <w:t>i</w:t>
      </w:r>
      <w:proofErr w:type="spellEnd"/>
      <w:r w:rsidRPr="00753ADB">
        <w:rPr>
          <w:szCs w:val="24"/>
        </w:rPr>
        <w:t>-motif antibodies</w:t>
      </w:r>
      <w:r w:rsidR="00CD2C3E">
        <w:rPr>
          <w:szCs w:val="24"/>
        </w:rPr>
        <w:t xml:space="preserve"> </w:t>
      </w:r>
      <w:r w:rsidR="005E1ADF">
        <w:rPr>
          <w:szCs w:val="24"/>
        </w:rPr>
        <w:fldChar w:fldCharType="begin">
          <w:fldData xml:space="preserve">PEVuZE5vdGU+PENpdGU+PEF1dGhvcj5aZXJhYXRpPC9BdXRob3I+PFllYXI+MjAxODwvWWVhcj48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</w:fldData>
        </w:fldChar>
      </w:r>
      <w:r w:rsidR="00DB32B0">
        <w:rPr>
          <w:szCs w:val="24"/>
        </w:rPr>
        <w:instrText xml:space="preserve"> ADDIN EN.CITE </w:instrText>
      </w:r>
      <w:r w:rsidR="00DB32B0">
        <w:rPr>
          <w:szCs w:val="24"/>
        </w:rPr>
        <w:fldChar w:fldCharType="begin">
          <w:fldData xml:space="preserve">PEVuZE5vdGU+PENpdGU+PEF1dGhvcj5aZXJhYXRpPC9BdXRob3I+PFllYXI+MjAxODwvWWVhcj48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</w:fldData>
        </w:fldChar>
      </w:r>
      <w:r w:rsidR="00DB32B0">
        <w:rPr>
          <w:szCs w:val="24"/>
        </w:rPr>
        <w:instrText xml:space="preserve"> ADDIN EN.CITE.DATA </w:instrText>
      </w:r>
      <w:r w:rsidR="00DB32B0">
        <w:rPr>
          <w:szCs w:val="24"/>
        </w:rPr>
      </w:r>
      <w:r w:rsidR="00DB32B0">
        <w:rPr>
          <w:szCs w:val="24"/>
        </w:rPr>
        <w:fldChar w:fldCharType="end"/>
      </w:r>
      <w:r w:rsidR="005E1ADF">
        <w:rPr>
          <w:szCs w:val="24"/>
        </w:rPr>
      </w:r>
      <w:r w:rsidR="005E1ADF">
        <w:rPr>
          <w:szCs w:val="24"/>
        </w:rPr>
        <w:fldChar w:fldCharType="separate"/>
      </w:r>
      <w:r w:rsidR="00DB32B0">
        <w:rPr>
          <w:noProof/>
          <w:szCs w:val="24"/>
        </w:rPr>
        <w:t>(15)</w:t>
      </w:r>
      <w:r w:rsidR="005E1ADF">
        <w:rPr>
          <w:szCs w:val="24"/>
        </w:rPr>
        <w:fldChar w:fldCharType="end"/>
      </w:r>
      <w:r w:rsidRPr="00753ADB">
        <w:rPr>
          <w:szCs w:val="24"/>
        </w:rPr>
        <w:t xml:space="preserve"> and </w:t>
      </w:r>
      <w:r w:rsidRPr="00753ADB">
        <w:rPr>
          <w:i/>
          <w:szCs w:val="24"/>
        </w:rPr>
        <w:t xml:space="preserve">in </w:t>
      </w:r>
      <w:r w:rsidR="000C7C33">
        <w:rPr>
          <w:i/>
          <w:szCs w:val="24"/>
        </w:rPr>
        <w:t>cell</w:t>
      </w:r>
      <w:r w:rsidRPr="00753ADB">
        <w:rPr>
          <w:szCs w:val="24"/>
        </w:rPr>
        <w:t xml:space="preserve"> NMR</w:t>
      </w:r>
      <w:r w:rsidR="00CD2C3E">
        <w:rPr>
          <w:szCs w:val="24"/>
        </w:rPr>
        <w:t xml:space="preserve"> </w:t>
      </w:r>
      <w:r w:rsidR="005E1ADF">
        <w:rPr>
          <w:szCs w:val="24"/>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DB32B0">
        <w:rPr>
          <w:szCs w:val="24"/>
        </w:rPr>
        <w:instrText xml:space="preserve"> ADDIN EN.CITE </w:instrText>
      </w:r>
      <w:r w:rsidR="00DB32B0">
        <w:rPr>
          <w:szCs w:val="24"/>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DB32B0">
        <w:rPr>
          <w:szCs w:val="24"/>
        </w:rPr>
        <w:instrText xml:space="preserve"> ADDIN EN.CITE.DATA </w:instrText>
      </w:r>
      <w:r w:rsidR="00DB32B0">
        <w:rPr>
          <w:szCs w:val="24"/>
        </w:rPr>
      </w:r>
      <w:r w:rsidR="00DB32B0">
        <w:rPr>
          <w:szCs w:val="24"/>
        </w:rPr>
        <w:fldChar w:fldCharType="end"/>
      </w:r>
      <w:r w:rsidR="005E1ADF">
        <w:rPr>
          <w:szCs w:val="24"/>
        </w:rPr>
      </w:r>
      <w:r w:rsidR="005E1ADF">
        <w:rPr>
          <w:szCs w:val="24"/>
        </w:rPr>
        <w:fldChar w:fldCharType="separate"/>
      </w:r>
      <w:r w:rsidR="00DB32B0">
        <w:rPr>
          <w:noProof/>
          <w:szCs w:val="24"/>
        </w:rPr>
        <w:t>(16)</w:t>
      </w:r>
      <w:r w:rsidR="005E1ADF">
        <w:rPr>
          <w:szCs w:val="24"/>
        </w:rPr>
        <w:fldChar w:fldCharType="end"/>
      </w:r>
      <w:r w:rsidRPr="00753ADB">
        <w:rPr>
          <w:szCs w:val="24"/>
        </w:rPr>
        <w:t>.</w:t>
      </w:r>
      <w:r w:rsidR="00DF6024" w:rsidRPr="00753ADB">
        <w:rPr>
          <w:szCs w:val="24"/>
        </w:rPr>
        <w:t xml:space="preserve"> </w:t>
      </w:r>
      <w:r w:rsidR="005F05D3">
        <w:rPr>
          <w:szCs w:val="24"/>
        </w:rPr>
        <w:t>Similar to the G-quadruplex</w:t>
      </w:r>
      <w:r w:rsidR="00D37669">
        <w:rPr>
          <w:szCs w:val="24"/>
        </w:rPr>
        <w:t>es</w:t>
      </w:r>
      <w:r w:rsidR="005F05D3">
        <w:rPr>
          <w:szCs w:val="24"/>
        </w:rPr>
        <w:t xml:space="preserve">, </w:t>
      </w:r>
      <w:proofErr w:type="spellStart"/>
      <w:r w:rsidR="005F05D3">
        <w:rPr>
          <w:szCs w:val="24"/>
        </w:rPr>
        <w:t>i</w:t>
      </w:r>
      <w:proofErr w:type="spellEnd"/>
      <w:r w:rsidR="005F05D3">
        <w:rPr>
          <w:szCs w:val="24"/>
        </w:rPr>
        <w:t xml:space="preserve">-motifs </w:t>
      </w:r>
      <w:r w:rsidR="002B15F3">
        <w:rPr>
          <w:szCs w:val="24"/>
        </w:rPr>
        <w:t xml:space="preserve">have been found to modulate </w:t>
      </w:r>
      <w:r w:rsidR="005F05D3">
        <w:rPr>
          <w:szCs w:val="24"/>
        </w:rPr>
        <w:t>telomerase activity</w:t>
      </w:r>
      <w:r w:rsidR="00CD2C3E">
        <w:rPr>
          <w:szCs w:val="24"/>
        </w:rPr>
        <w:t xml:space="preserve"> </w:t>
      </w:r>
      <w:r w:rsidR="00CD2C3E">
        <w:rPr>
          <w:szCs w:val="24"/>
        </w:rPr>
        <w:fldChar w:fldCharType="begin"/>
      </w:r>
      <w:r w:rsidR="00CD2C3E">
        <w:rPr>
          <w:szCs w:val="24"/>
        </w:rPr>
        <w:instrText xml:space="preserve"> ADDIN EN.CITE &lt;EndNote&gt;&lt;Cite&gt;&lt;Author&gt;Li&lt;/Author&gt;&lt;Year&gt;2006&lt;/Year&gt;&lt;RecNum&gt;90&lt;/RecNum&gt;&lt;DisplayText&gt;(17)&lt;/DisplayText&gt;&lt;record&gt;&lt;rec-number&gt;90&lt;/rec-number&gt;&lt;foreign-keys&gt;&lt;key app="EN" db-id="2ar0zdpzpd9axqe2vppvt0alxfdfxrv2d52e" timestamp="1548929838"&gt;90&lt;/key&gt;&lt;/foreign-keys&gt;&lt;ref-type name="Journal Article"&gt;17&lt;/ref-type&gt;&lt;contributors&gt;&lt;authors&gt;&lt;author&gt;Li, X.&lt;/author&gt;&lt;author&gt;Peng, Y.&lt;/author&gt;&lt;author&gt;Ren, J.&lt;/author&gt;&lt;author&gt;Qu, X.&lt;/author&gt;&lt;/authors&gt;&lt;/contributors&gt;&lt;auth-address&gt;Division of Biological Inorganic Chemistry, Key Laboratory of Rare Earth Chemistry and Physics, Graduate School of the Chinese Academy of Sciences, Chinese Academy of Sciences, Changchun, Jilin 130022, China.&lt;/auth-address&gt;&lt;titles&gt;&lt;title&gt;Carboxyl-modified single-walled carbon nanotubes selectively induce human telomeric i-motif formation&lt;/title&gt;&lt;secondary-title&gt;Proc Natl Acad Sci U S A&lt;/secondary-title&gt;&lt;/titles&gt;&lt;periodical&gt;&lt;full-title&gt;Proc Natl Acad Sci U S A&lt;/full-title&gt;&lt;/periodical&gt;&lt;pages&gt;19658-63&lt;/pages&gt;&lt;volume&gt;103&lt;/volume&gt;&lt;number&gt;52&lt;/number&gt;&lt;keywords&gt;&lt;keyword&gt;DNA/chemistry&lt;/keyword&gt;&lt;keyword&gt;Humans&lt;/keyword&gt;&lt;keyword&gt;Hydrogen-Ion Concentration&lt;/keyword&gt;&lt;keyword&gt;Molecular Structure&lt;/keyword&gt;&lt;keyword&gt;Nanotubes, Carbon/*chemistry&lt;/keyword&gt;&lt;keyword&gt;Spectrum Analysis&lt;/keyword&gt;&lt;keyword&gt;Telomere/*chemistry&lt;/keyword&gt;&lt;keyword&gt;Transition Temperature&lt;/keyword&gt;&lt;/keywords&gt;&lt;dates&gt;&lt;year&gt;2006&lt;/year&gt;&lt;pub-dates&gt;&lt;date&gt;Dec 26&lt;/date&gt;&lt;/pub-dates&gt;&lt;/dates&gt;&lt;isbn&gt;0027-8424 (Print)&amp;#xD;0027-8424 (Linking)&lt;/isbn&gt;&lt;accession-num&gt;17167055&lt;/accession-num&gt;&lt;urls&gt;&lt;related-urls&gt;&lt;url&gt;https://www.ncbi.nlm.nih.gov/pubmed/17167055&lt;/url&gt;&lt;/related-urls&gt;&lt;/urls&gt;&lt;custom2&gt;PMC1750900&lt;/custom2&gt;&lt;electronic-resource-num&gt;10.1073/pnas.0607245103&lt;/electronic-resource-num&gt;&lt;/record&gt;&lt;/Cite&gt;&lt;/EndNote&gt;</w:instrText>
      </w:r>
      <w:r w:rsidR="00CD2C3E">
        <w:rPr>
          <w:szCs w:val="24"/>
        </w:rPr>
        <w:fldChar w:fldCharType="separate"/>
      </w:r>
      <w:r w:rsidR="00CD2C3E">
        <w:rPr>
          <w:noProof/>
          <w:szCs w:val="24"/>
        </w:rPr>
        <w:t>(17)</w:t>
      </w:r>
      <w:r w:rsidR="00CD2C3E">
        <w:rPr>
          <w:szCs w:val="24"/>
        </w:rPr>
        <w:fldChar w:fldCharType="end"/>
      </w:r>
      <w:r w:rsidR="005F05D3">
        <w:rPr>
          <w:szCs w:val="24"/>
        </w:rPr>
        <w:t>, transcription of gene</w:t>
      </w:r>
      <w:r w:rsidR="002B15F3">
        <w:rPr>
          <w:szCs w:val="24"/>
        </w:rPr>
        <w:t>s</w:t>
      </w:r>
      <w:r w:rsidR="00CD2C3E">
        <w:rPr>
          <w:szCs w:val="24"/>
        </w:rPr>
        <w:t xml:space="preserve"> </w:t>
      </w:r>
      <w:r w:rsidR="00CD2C3E">
        <w:rPr>
          <w:szCs w:val="24"/>
        </w:rPr>
        <w:fldChar w:fldCharType="begin">
          <w:fldData xml:space="preserve">PEVuZE5vdGU+PENpdGU+PEF1dGhvcj5OaXU8L0F1dGhvcj48WWVhcj4yMDE4PC9ZZWFyPjxSZWNO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=
</w:fldData>
        </w:fldChar>
      </w:r>
      <w:r w:rsidR="00CD2C3E">
        <w:rPr>
          <w:szCs w:val="24"/>
        </w:rPr>
        <w:instrText xml:space="preserve"> ADDIN EN.CITE </w:instrText>
      </w:r>
      <w:r w:rsidR="00CD2C3E">
        <w:rPr>
          <w:szCs w:val="24"/>
        </w:rPr>
        <w:fldChar w:fldCharType="begin">
          <w:fldData xml:space="preserve">PEVuZE5vdGU+PENpdGU+PEF1dGhvcj5OaXU8L0F1dGhvcj48WWVhcj4yMDE4PC9ZZWFyPjxSZWNO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=
</w:fldData>
        </w:fldChar>
      </w:r>
      <w:r w:rsidR="00CD2C3E">
        <w:rPr>
          <w:szCs w:val="24"/>
        </w:rPr>
        <w:instrText xml:space="preserve"> ADDIN EN.CITE.DATA </w:instrText>
      </w:r>
      <w:r w:rsidR="00CD2C3E">
        <w:rPr>
          <w:szCs w:val="24"/>
        </w:rPr>
      </w:r>
      <w:r w:rsidR="00CD2C3E">
        <w:rPr>
          <w:szCs w:val="24"/>
        </w:rPr>
        <w:fldChar w:fldCharType="end"/>
      </w:r>
      <w:r w:rsidR="00CD2C3E">
        <w:rPr>
          <w:szCs w:val="24"/>
        </w:rPr>
      </w:r>
      <w:r w:rsidR="00CD2C3E">
        <w:rPr>
          <w:szCs w:val="24"/>
        </w:rPr>
        <w:fldChar w:fldCharType="separate"/>
      </w:r>
      <w:r w:rsidR="00CD2C3E">
        <w:rPr>
          <w:noProof/>
          <w:szCs w:val="24"/>
        </w:rPr>
        <w:t>(18, 19)</w:t>
      </w:r>
      <w:r w:rsidR="00CD2C3E">
        <w:rPr>
          <w:szCs w:val="24"/>
        </w:rPr>
        <w:fldChar w:fldCharType="end"/>
      </w:r>
      <w:r w:rsidR="005F05D3">
        <w:rPr>
          <w:szCs w:val="24"/>
        </w:rPr>
        <w:t>, and DNA biosynthesis</w:t>
      </w:r>
      <w:r w:rsidR="00CD2C3E">
        <w:rPr>
          <w:szCs w:val="24"/>
        </w:rPr>
        <w:t xml:space="preserve"> </w:t>
      </w:r>
      <w:r w:rsidR="00891356">
        <w:rPr>
          <w:szCs w:val="24"/>
        </w:rPr>
        <w:fldChar w:fldCharType="begin">
          <w:fldData xml:space="preserve">PEVuZE5vdGU+PENpdGU+PEF1dGhvcj5UYWthaGFzaGk8L0F1dGhvcj48WWVhcj4yMDE3PC9ZZWFy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</w:fldData>
        </w:fldChar>
      </w:r>
      <w:r w:rsidR="00DB32B0">
        <w:rPr>
          <w:szCs w:val="24"/>
        </w:rPr>
        <w:instrText xml:space="preserve"> ADDIN EN.CITE </w:instrText>
      </w:r>
      <w:r w:rsidR="00DB32B0">
        <w:rPr>
          <w:szCs w:val="24"/>
        </w:rPr>
        <w:fldChar w:fldCharType="begin">
          <w:fldData xml:space="preserve">PEVuZE5vdGU+PENpdGU+PEF1dGhvcj5UYWthaGFzaGk8L0F1dGhvcj48WWVhcj4yMDE3PC9ZZWFy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</w:fldData>
        </w:fldChar>
      </w:r>
      <w:r w:rsidR="00DB32B0">
        <w:rPr>
          <w:szCs w:val="24"/>
        </w:rPr>
        <w:instrText xml:space="preserve"> ADDIN EN.CITE.DATA </w:instrText>
      </w:r>
      <w:r w:rsidR="00DB32B0">
        <w:rPr>
          <w:szCs w:val="24"/>
        </w:rPr>
      </w:r>
      <w:r w:rsidR="00DB32B0">
        <w:rPr>
          <w:szCs w:val="24"/>
        </w:rPr>
        <w:fldChar w:fldCharType="end"/>
      </w:r>
      <w:r w:rsidR="00891356">
        <w:rPr>
          <w:szCs w:val="24"/>
        </w:rPr>
      </w:r>
      <w:r w:rsidR="00891356">
        <w:rPr>
          <w:szCs w:val="24"/>
        </w:rPr>
        <w:fldChar w:fldCharType="separate"/>
      </w:r>
      <w:r w:rsidR="00DB32B0">
        <w:rPr>
          <w:noProof/>
          <w:szCs w:val="24"/>
        </w:rPr>
        <w:t>(20)</w:t>
      </w:r>
      <w:r w:rsidR="00891356">
        <w:rPr>
          <w:szCs w:val="24"/>
        </w:rPr>
        <w:fldChar w:fldCharType="end"/>
      </w:r>
      <w:r w:rsidR="005F05D3">
        <w:rPr>
          <w:szCs w:val="24"/>
        </w:rPr>
        <w:t>.</w:t>
      </w:r>
      <w:del w:id="26" w:author="Alex" w:date="2020-04-02T11:24:00Z">
        <w:r w:rsidR="00891356" w:rsidDel="00256720">
          <w:rPr>
            <w:rFonts w:hint="eastAsia"/>
            <w:szCs w:val="24"/>
          </w:rPr>
          <w:delText xml:space="preserve"> </w:delText>
        </w:r>
      </w:del>
    </w:p>
    <w:p w14:paraId="1843C578" w14:textId="77777777" w:rsidR="00DF6024" w:rsidRPr="00E862D4" w:rsidRDefault="00DF6024" w:rsidP="002B3C6E">
      <w:pPr>
        <w:rPr>
          <w:szCs w:val="24"/>
        </w:rPr>
      </w:pPr>
    </w:p>
    <w:p w14:paraId="100887A7" w14:textId="18257D32" w:rsidR="00421701" w:rsidRDefault="00DF6024" w:rsidP="001738B1">
      <w:pPr>
        <w:rPr>
          <w:sz w:val="28"/>
          <w:szCs w:val="24"/>
        </w:rPr>
      </w:pPr>
      <w:r w:rsidRPr="00753ADB">
        <w:rPr>
          <w:szCs w:val="24"/>
        </w:rPr>
        <w:t xml:space="preserve">Our understanding of </w:t>
      </w:r>
      <w:proofErr w:type="spellStart"/>
      <w:r w:rsidRPr="00753ADB">
        <w:rPr>
          <w:szCs w:val="24"/>
        </w:rPr>
        <w:t>i</w:t>
      </w:r>
      <w:proofErr w:type="spellEnd"/>
      <w:r w:rsidRPr="00753ADB">
        <w:rPr>
          <w:szCs w:val="24"/>
        </w:rPr>
        <w:t>-motif sequence requirements is still</w:t>
      </w:r>
      <w:r w:rsidR="002B15F3">
        <w:rPr>
          <w:szCs w:val="24"/>
        </w:rPr>
        <w:t xml:space="preserve"> far from</w:t>
      </w:r>
      <w:r w:rsidRPr="00753ADB">
        <w:rPr>
          <w:szCs w:val="24"/>
        </w:rPr>
        <w:t xml:space="preserve"> complete. </w:t>
      </w:r>
      <w:r w:rsidR="00CE359C" w:rsidRPr="00753ADB">
        <w:rPr>
          <w:bCs/>
          <w:szCs w:val="24"/>
        </w:rPr>
        <w:t xml:space="preserve">Increasing cytosine </w:t>
      </w:r>
      <w:commentRangeStart w:id="27"/>
      <w:r w:rsidR="00CE359C" w:rsidRPr="00753ADB">
        <w:rPr>
          <w:bCs/>
          <w:szCs w:val="24"/>
        </w:rPr>
        <w:t>tract</w:t>
      </w:r>
      <w:commentRangeEnd w:id="27"/>
      <w:r w:rsidR="00256720">
        <w:rPr>
          <w:rStyle w:val="CommentReference"/>
        </w:rPr>
        <w:commentReference w:id="27"/>
      </w:r>
      <w:r w:rsidR="00CE359C" w:rsidRPr="00753ADB">
        <w:rPr>
          <w:bCs/>
          <w:szCs w:val="24"/>
        </w:rPr>
        <w:t xml:space="preserve"> lengths results in increased thermal stability; sequences with at least five cytosines per tract fold into </w:t>
      </w:r>
      <w:proofErr w:type="spellStart"/>
      <w:r w:rsidR="00CE359C" w:rsidRPr="00753ADB">
        <w:rPr>
          <w:bCs/>
          <w:szCs w:val="24"/>
        </w:rPr>
        <w:t>i</w:t>
      </w:r>
      <w:proofErr w:type="spellEnd"/>
      <w:r w:rsidR="00CE359C" w:rsidRPr="00753ADB">
        <w:rPr>
          <w:bCs/>
          <w:szCs w:val="24"/>
        </w:rPr>
        <w:t>-motif at room temperature and neutral pH</w:t>
      </w:r>
      <w:r w:rsidR="00114206">
        <w:rPr>
          <w:bCs/>
          <w:szCs w:val="24"/>
        </w:rPr>
        <w:t xml:space="preserve"> </w:t>
      </w:r>
      <w:r w:rsidR="00114206">
        <w:rPr>
          <w:bCs/>
          <w:szCs w:val="24"/>
        </w:rPr>
        <w:fldChar w:fldCharType="begin">
          <w:fldData xml:space="preserve">PEVuZE5vdGU+PENpdGU+PEF1dGhvcj5NZXJnbnk8L0F1dGhvcj48WWVhcj4xOTk1PC9ZZWFyPjxS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==
</w:fldData>
        </w:fldChar>
      </w:r>
      <w:r w:rsidR="00114206">
        <w:rPr>
          <w:bCs/>
          <w:szCs w:val="24"/>
        </w:rPr>
        <w:instrText xml:space="preserve"> ADDIN EN.CITE </w:instrText>
      </w:r>
      <w:r w:rsidR="00114206">
        <w:rPr>
          <w:bCs/>
          <w:szCs w:val="24"/>
        </w:rPr>
        <w:fldChar w:fldCharType="begin">
          <w:fldData xml:space="preserve">PEVuZE5vdGU+PENpdGU+PEF1dGhvcj5NZXJnbnk8L0F1dGhvcj48WWVhcj4xOTk1PC9ZZWFyPjxS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==
</w:fldData>
        </w:fldChar>
      </w:r>
      <w:r w:rsidR="00114206">
        <w:rPr>
          <w:bCs/>
          <w:szCs w:val="24"/>
        </w:rPr>
        <w:instrText xml:space="preserve"> ADDIN EN.CITE.DATA </w:instrText>
      </w:r>
      <w:r w:rsidR="00114206">
        <w:rPr>
          <w:bCs/>
          <w:szCs w:val="24"/>
        </w:rPr>
      </w:r>
      <w:r w:rsidR="00114206">
        <w:rPr>
          <w:bCs/>
          <w:szCs w:val="24"/>
        </w:rPr>
        <w:fldChar w:fldCharType="end"/>
      </w:r>
      <w:r w:rsidR="00114206">
        <w:rPr>
          <w:bCs/>
          <w:szCs w:val="24"/>
        </w:rPr>
      </w:r>
      <w:r w:rsidR="00114206">
        <w:rPr>
          <w:bCs/>
          <w:szCs w:val="24"/>
        </w:rPr>
        <w:fldChar w:fldCharType="separate"/>
      </w:r>
      <w:r w:rsidR="00114206">
        <w:rPr>
          <w:bCs/>
          <w:noProof/>
          <w:szCs w:val="24"/>
        </w:rPr>
        <w:t>(7, 9, 10)</w:t>
      </w:r>
      <w:r w:rsidR="00114206">
        <w:rPr>
          <w:bCs/>
          <w:szCs w:val="24"/>
        </w:rPr>
        <w:fldChar w:fldCharType="end"/>
      </w:r>
      <w:r w:rsidR="00CE359C" w:rsidRPr="00753ADB">
        <w:rPr>
          <w:bCs/>
          <w:szCs w:val="24"/>
        </w:rPr>
        <w:t xml:space="preserve">. </w:t>
      </w:r>
      <w:r w:rsidR="00A267DF">
        <w:rPr>
          <w:bCs/>
          <w:szCs w:val="24"/>
        </w:rPr>
        <w:t>Additional</w:t>
      </w:r>
      <w:r w:rsidR="004A6D35">
        <w:rPr>
          <w:bCs/>
          <w:szCs w:val="24"/>
        </w:rPr>
        <w:t xml:space="preserve"> interactions</w:t>
      </w:r>
      <w:r w:rsidR="00A267DF">
        <w:rPr>
          <w:bCs/>
          <w:szCs w:val="24"/>
        </w:rPr>
        <w:t xml:space="preserve"> </w:t>
      </w:r>
      <w:r w:rsidR="00B83465">
        <w:rPr>
          <w:bCs/>
          <w:szCs w:val="24"/>
        </w:rPr>
        <w:t>involv</w:t>
      </w:r>
      <w:r w:rsidR="004A6D35">
        <w:rPr>
          <w:bCs/>
          <w:szCs w:val="24"/>
        </w:rPr>
        <w:t>ing</w:t>
      </w:r>
      <w:r w:rsidR="00B83465">
        <w:rPr>
          <w:bCs/>
          <w:szCs w:val="24"/>
        </w:rPr>
        <w:t xml:space="preserve"> </w:t>
      </w:r>
      <w:del w:id="28" w:author="Alex" w:date="2020-04-02T11:25:00Z">
        <w:r w:rsidR="004A6D35" w:rsidDel="00256720">
          <w:rPr>
            <w:bCs/>
            <w:szCs w:val="24"/>
          </w:rPr>
          <w:delText>H</w:delText>
        </w:r>
        <w:r w:rsidR="00A267DF" w:rsidDel="00256720">
          <w:rPr>
            <w:bCs/>
            <w:szCs w:val="24"/>
          </w:rPr>
          <w:delText xml:space="preserve">ydrogen </w:delText>
        </w:r>
      </w:del>
      <w:ins w:id="29" w:author="Alex" w:date="2020-04-02T11:25:00Z">
        <w:r w:rsidR="00256720">
          <w:rPr>
            <w:bCs/>
            <w:szCs w:val="24"/>
          </w:rPr>
          <w:t xml:space="preserve">hydrogen </w:t>
        </w:r>
      </w:ins>
      <w:r w:rsidR="00A267DF">
        <w:rPr>
          <w:bCs/>
          <w:szCs w:val="24"/>
        </w:rPr>
        <w:t xml:space="preserve">bonding </w:t>
      </w:r>
      <w:r w:rsidR="00B83465">
        <w:rPr>
          <w:bCs/>
          <w:szCs w:val="24"/>
        </w:rPr>
        <w:t>also stabilize the structures</w:t>
      </w:r>
      <w:r w:rsidR="00114206">
        <w:rPr>
          <w:bCs/>
          <w:szCs w:val="24"/>
        </w:rPr>
        <w:t xml:space="preserve"> </w:t>
      </w:r>
      <w:r w:rsidR="00114206">
        <w:rPr>
          <w:bCs/>
          <w:szCs w:val="24"/>
        </w:rPr>
        <w:fldChar w:fldCharType="begin">
          <w:fldData xml:space="preserve">PEVuZE5vdGU+PENpdGU+PEF1dGhvcj5NaXI8L0F1dGhvcj48WWVhcj4yMDE3PC9ZZWFyPjxSZWNO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=
</w:fldData>
        </w:fldChar>
      </w:r>
      <w:r w:rsidR="00114206">
        <w:rPr>
          <w:bCs/>
          <w:szCs w:val="24"/>
        </w:rPr>
        <w:instrText xml:space="preserve"> ADDIN EN.CITE </w:instrText>
      </w:r>
      <w:r w:rsidR="00114206">
        <w:rPr>
          <w:bCs/>
          <w:szCs w:val="24"/>
        </w:rPr>
        <w:fldChar w:fldCharType="begin">
          <w:fldData xml:space="preserve">PEVuZE5vdGU+PENpdGU+PEF1dGhvcj5NaXI8L0F1dGhvcj48WWVhcj4yMDE3PC9ZZWFyPjxSZWNO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=
</w:fldData>
        </w:fldChar>
      </w:r>
      <w:r w:rsidR="00114206">
        <w:rPr>
          <w:bCs/>
          <w:szCs w:val="24"/>
        </w:rPr>
        <w:instrText xml:space="preserve"> ADDIN EN.CITE.DATA </w:instrText>
      </w:r>
      <w:r w:rsidR="00114206">
        <w:rPr>
          <w:bCs/>
          <w:szCs w:val="24"/>
        </w:rPr>
      </w:r>
      <w:r w:rsidR="00114206">
        <w:rPr>
          <w:bCs/>
          <w:szCs w:val="24"/>
        </w:rPr>
        <w:fldChar w:fldCharType="end"/>
      </w:r>
      <w:r w:rsidR="00114206">
        <w:rPr>
          <w:bCs/>
          <w:szCs w:val="24"/>
        </w:rPr>
      </w:r>
      <w:r w:rsidR="00114206">
        <w:rPr>
          <w:bCs/>
          <w:szCs w:val="24"/>
        </w:rPr>
        <w:fldChar w:fldCharType="separate"/>
      </w:r>
      <w:r w:rsidR="00114206">
        <w:rPr>
          <w:bCs/>
          <w:noProof/>
          <w:szCs w:val="24"/>
        </w:rPr>
        <w:t>(21, 22)</w:t>
      </w:r>
      <w:r w:rsidR="00114206">
        <w:rPr>
          <w:bCs/>
          <w:szCs w:val="24"/>
        </w:rPr>
        <w:fldChar w:fldCharType="end"/>
      </w:r>
      <w:r w:rsidR="00B83465">
        <w:rPr>
          <w:bCs/>
          <w:szCs w:val="24"/>
        </w:rPr>
        <w:t>.</w:t>
      </w:r>
      <w:r w:rsidR="00A267DF">
        <w:rPr>
          <w:bCs/>
          <w:szCs w:val="24"/>
        </w:rPr>
        <w:t xml:space="preserve"> </w:t>
      </w:r>
      <w:r w:rsidR="00CE359C" w:rsidRPr="00753ADB">
        <w:rPr>
          <w:szCs w:val="24"/>
        </w:rPr>
        <w:t xml:space="preserve">Burrows and colleagues analyzed </w:t>
      </w:r>
      <w:proofErr w:type="spellStart"/>
      <w:r w:rsidR="00CE359C" w:rsidRPr="00753ADB">
        <w:rPr>
          <w:szCs w:val="24"/>
        </w:rPr>
        <w:t>dC</w:t>
      </w:r>
      <w:proofErr w:type="spellEnd"/>
      <w:r w:rsidR="00CE359C" w:rsidRPr="00753ADB">
        <w:rPr>
          <w:szCs w:val="24"/>
        </w:rPr>
        <w:t xml:space="preserve"> homo-oligonucleotides</w:t>
      </w:r>
      <w:r w:rsidR="00C00BEE">
        <w:rPr>
          <w:szCs w:val="24"/>
        </w:rPr>
        <w:t>, and found that</w:t>
      </w:r>
      <w:r w:rsidR="00C00BEE" w:rsidRPr="00C00BEE">
        <w:rPr>
          <w:bCs/>
          <w:szCs w:val="24"/>
        </w:rPr>
        <w:t xml:space="preserve"> </w:t>
      </w:r>
      <w:r w:rsidR="00C00BEE">
        <w:rPr>
          <w:bCs/>
          <w:szCs w:val="24"/>
        </w:rPr>
        <w:t>p</w:t>
      </w:r>
      <w:r w:rsidR="00C00BEE" w:rsidRPr="00753ADB">
        <w:rPr>
          <w:bCs/>
          <w:szCs w:val="24"/>
        </w:rPr>
        <w:t xml:space="preserve">ure cytosine </w:t>
      </w:r>
      <w:commentRangeStart w:id="30"/>
      <w:r w:rsidR="00C00BEE" w:rsidRPr="00753ADB">
        <w:rPr>
          <w:bCs/>
          <w:szCs w:val="24"/>
        </w:rPr>
        <w:t>tracks</w:t>
      </w:r>
      <w:commentRangeEnd w:id="30"/>
      <w:r w:rsidR="00256720">
        <w:rPr>
          <w:rStyle w:val="CommentReference"/>
        </w:rPr>
        <w:commentReference w:id="30"/>
      </w:r>
      <w:r w:rsidR="00C00BEE" w:rsidRPr="00753ADB">
        <w:rPr>
          <w:bCs/>
          <w:szCs w:val="24"/>
        </w:rPr>
        <w:t xml:space="preserve"> may also adopt stable </w:t>
      </w:r>
      <w:proofErr w:type="spellStart"/>
      <w:r w:rsidR="00C00BEE" w:rsidRPr="00753ADB">
        <w:rPr>
          <w:bCs/>
          <w:szCs w:val="24"/>
        </w:rPr>
        <w:t>i</w:t>
      </w:r>
      <w:proofErr w:type="spellEnd"/>
      <w:r w:rsidR="00C00BEE" w:rsidRPr="00753ADB">
        <w:rPr>
          <w:bCs/>
          <w:szCs w:val="24"/>
        </w:rPr>
        <w:t>-motif conformations</w:t>
      </w:r>
      <w:r w:rsidR="006B3249">
        <w:rPr>
          <w:bCs/>
          <w:szCs w:val="24"/>
        </w:rPr>
        <w:t xml:space="preserve"> </w:t>
      </w:r>
      <w:r w:rsidR="006B3249">
        <w:rPr>
          <w:szCs w:val="24"/>
        </w:rPr>
        <w:fldChar w:fldCharType="begin">
          <w:fldData xml:space="preserve">PEVuZE5vdGU+PENpdGU+PEF1dGhvcj5GbGVtaW5nPC9BdXRob3I+PFllYXI+MjAxODwvWWVhcj48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==
</w:fldData>
        </w:fldChar>
      </w:r>
      <w:r w:rsidR="006B3249">
        <w:rPr>
          <w:szCs w:val="24"/>
        </w:rPr>
        <w:instrText xml:space="preserve"> ADDIN EN.CITE </w:instrText>
      </w:r>
      <w:r w:rsidR="006B3249">
        <w:rPr>
          <w:szCs w:val="24"/>
        </w:rPr>
        <w:fldChar w:fldCharType="begin">
          <w:fldData xml:space="preserve">PEVuZE5vdGU+PENpdGU+PEF1dGhvcj5GbGVtaW5nPC9BdXRob3I+PFllYXI+MjAxODwvWWVhcj48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==
</w:fldData>
        </w:fldChar>
      </w:r>
      <w:r w:rsidR="006B3249">
        <w:rPr>
          <w:szCs w:val="24"/>
        </w:rPr>
        <w:instrText xml:space="preserve"> ADDIN EN.CITE.DATA </w:instrText>
      </w:r>
      <w:r w:rsidR="006B3249">
        <w:rPr>
          <w:szCs w:val="24"/>
        </w:rPr>
      </w:r>
      <w:r w:rsidR="006B3249">
        <w:rPr>
          <w:szCs w:val="24"/>
        </w:rPr>
        <w:fldChar w:fldCharType="end"/>
      </w:r>
      <w:r w:rsidR="006B3249">
        <w:rPr>
          <w:szCs w:val="24"/>
        </w:rPr>
      </w:r>
      <w:r w:rsidR="006B3249">
        <w:rPr>
          <w:szCs w:val="24"/>
        </w:rPr>
        <w:fldChar w:fldCharType="separate"/>
      </w:r>
      <w:r w:rsidR="006B3249">
        <w:rPr>
          <w:noProof/>
          <w:szCs w:val="24"/>
        </w:rPr>
        <w:t>(23, 24)</w:t>
      </w:r>
      <w:r w:rsidR="006B3249">
        <w:rPr>
          <w:szCs w:val="24"/>
        </w:rPr>
        <w:fldChar w:fldCharType="end"/>
      </w:r>
      <w:r w:rsidR="00CE359C" w:rsidRPr="00753ADB">
        <w:rPr>
          <w:szCs w:val="24"/>
        </w:rPr>
        <w:t>. Intere</w:t>
      </w:r>
      <w:r w:rsidR="00CE359C" w:rsidRPr="00B251CA">
        <w:rPr>
          <w:szCs w:val="24"/>
        </w:rPr>
        <w:t>stingly, the relation between C</w:t>
      </w:r>
      <w:r w:rsidR="00CE359C">
        <w:rPr>
          <w:szCs w:val="24"/>
        </w:rPr>
        <w:t xml:space="preserve"> </w:t>
      </w:r>
      <w:r w:rsidR="00CE359C" w:rsidRPr="00753ADB">
        <w:rPr>
          <w:szCs w:val="24"/>
        </w:rPr>
        <w:t xml:space="preserve">tract and stability was not linear. The authors found that </w:t>
      </w:r>
      <w:proofErr w:type="spellStart"/>
      <w:r w:rsidR="00CE359C" w:rsidRPr="00753ADB">
        <w:rPr>
          <w:szCs w:val="24"/>
        </w:rPr>
        <w:t>d</w:t>
      </w:r>
      <w:r w:rsidR="00CE359C">
        <w:rPr>
          <w:szCs w:val="24"/>
        </w:rPr>
        <w:t>C</w:t>
      </w:r>
      <w:r w:rsidR="00CE359C" w:rsidRPr="00753ADB">
        <w:rPr>
          <w:szCs w:val="24"/>
          <w:vertAlign w:val="subscript"/>
        </w:rPr>
        <w:t>n</w:t>
      </w:r>
      <w:proofErr w:type="spellEnd"/>
      <w:r w:rsidR="00CE359C" w:rsidRPr="00753ADB">
        <w:rPr>
          <w:position w:val="-4"/>
          <w:szCs w:val="24"/>
        </w:rPr>
        <w:t xml:space="preserve"> </w:t>
      </w:r>
      <w:r w:rsidR="00CE359C" w:rsidRPr="00753ADB">
        <w:rPr>
          <w:szCs w:val="24"/>
        </w:rPr>
        <w:t>strands of length 15, 19, 23, and 27 nucleotides (</w:t>
      </w:r>
      <w:r w:rsidR="00CE359C" w:rsidRPr="00753ADB">
        <w:rPr>
          <w:i/>
          <w:szCs w:val="24"/>
        </w:rPr>
        <w:t>i.e</w:t>
      </w:r>
      <w:r w:rsidR="00CE359C" w:rsidRPr="00753ADB">
        <w:rPr>
          <w:szCs w:val="24"/>
        </w:rPr>
        <w:t>., 4n</w:t>
      </w:r>
      <w:r w:rsidR="00CE359C" w:rsidRPr="00753ADB">
        <w:rPr>
          <w:rFonts w:eastAsia="AdvOT8608a8d1+22"/>
          <w:szCs w:val="24"/>
        </w:rPr>
        <w:t>−</w:t>
      </w:r>
      <w:r w:rsidR="00CE359C" w:rsidRPr="00753ADB">
        <w:rPr>
          <w:szCs w:val="24"/>
        </w:rPr>
        <w:t>1) have optimal stabilities, with</w:t>
      </w:r>
      <w:r w:rsidR="000C7C33">
        <w:rPr>
          <w:szCs w:val="24"/>
        </w:rPr>
        <w:t xml:space="preserve"> high</w:t>
      </w:r>
      <w:r w:rsidR="00CE359C" w:rsidRPr="00753ADB">
        <w:rPr>
          <w:szCs w:val="24"/>
        </w:rPr>
        <w:t xml:space="preserve"> </w:t>
      </w:r>
      <w:proofErr w:type="spellStart"/>
      <w:r w:rsidR="00CE359C" w:rsidRPr="00753ADB">
        <w:rPr>
          <w:szCs w:val="24"/>
        </w:rPr>
        <w:t>pH</w:t>
      </w:r>
      <w:r w:rsidR="000C7C33">
        <w:rPr>
          <w:szCs w:val="24"/>
        </w:rPr>
        <w:t>s</w:t>
      </w:r>
      <w:proofErr w:type="spellEnd"/>
      <w:r w:rsidR="00CE359C" w:rsidRPr="00753ADB">
        <w:rPr>
          <w:szCs w:val="24"/>
        </w:rPr>
        <w:t xml:space="preserve"> of mid</w:t>
      </w:r>
      <w:r w:rsidR="000C7C33">
        <w:rPr>
          <w:szCs w:val="24"/>
        </w:rPr>
        <w:t>-</w:t>
      </w:r>
      <w:r w:rsidR="00CE359C" w:rsidRPr="00753ADB">
        <w:rPr>
          <w:szCs w:val="24"/>
        </w:rPr>
        <w:t>transition and thermal stabilities above 37</w:t>
      </w:r>
      <w:r w:rsidR="006B3249">
        <w:rPr>
          <w:szCs w:val="24"/>
        </w:rPr>
        <w:t xml:space="preserve"> </w:t>
      </w:r>
      <w:r w:rsidR="00CE359C" w:rsidRPr="00753ADB">
        <w:rPr>
          <w:szCs w:val="24"/>
        </w:rPr>
        <w:t xml:space="preserve">°C at pH 7.0. </w:t>
      </w:r>
      <w:r w:rsidR="00BC2518">
        <w:rPr>
          <w:szCs w:val="24"/>
        </w:rPr>
        <w:t>T</w:t>
      </w:r>
      <w:r w:rsidRPr="00753ADB">
        <w:rPr>
          <w:szCs w:val="24"/>
        </w:rPr>
        <w:t>he</w:t>
      </w:r>
      <w:r w:rsidR="00CE359C" w:rsidRPr="00753ADB">
        <w:rPr>
          <w:szCs w:val="24"/>
        </w:rPr>
        <w:t>se</w:t>
      </w:r>
      <w:r w:rsidRPr="00753ADB">
        <w:rPr>
          <w:szCs w:val="24"/>
        </w:rPr>
        <w:t xml:space="preserve"> requirements somewhat mirror those for quadruplex</w:t>
      </w:r>
      <w:del w:id="31" w:author="Alex" w:date="2020-04-02T11:25:00Z">
        <w:r w:rsidRPr="00753ADB" w:rsidDel="00256720">
          <w:rPr>
            <w:szCs w:val="24"/>
          </w:rPr>
          <w:delText>es</w:delText>
        </w:r>
      </w:del>
      <w:r w:rsidRPr="00753ADB">
        <w:rPr>
          <w:szCs w:val="24"/>
        </w:rPr>
        <w:t xml:space="preserve"> formation</w:t>
      </w:r>
      <w:r w:rsidR="006B3249">
        <w:rPr>
          <w:szCs w:val="24"/>
        </w:rPr>
        <w:t xml:space="preserve"> </w:t>
      </w:r>
      <w:r w:rsidR="006B3249">
        <w:rPr>
          <w:szCs w:val="24"/>
        </w:rPr>
        <w:fldChar w:fldCharType="begin"/>
      </w:r>
      <w:r w:rsidR="006B3249">
        <w:rPr>
          <w:szCs w:val="24"/>
        </w:rPr>
        <w:instrText xml:space="preserve"> ADDIN EN.CITE &lt;EndNote&gt;&lt;Cite&gt;&lt;Author&gt;Sengar&lt;/Author&gt;&lt;Year&gt;2014&lt;/Year&gt;&lt;RecNum&gt;89&lt;/RecNum&gt;&lt;DisplayText&gt;(25)&lt;/DisplayText&gt;&lt;record&gt;&lt;rec-number&gt;89&lt;/rec-number&gt;&lt;foreign-keys&gt;&lt;key app="EN" db-id="2ar0zdpzpd9axqe2vppvt0alxfdfxrv2d52e" timestamp="1548927588"&gt;89&lt;/key&gt;&lt;key app="ENWeb" db-id=""&gt;0&lt;/key&gt;&lt;/foreign-keys&gt;&lt;ref-type name="Journal Article"&gt;17&lt;/ref-type&gt;&lt;contributors&gt;&lt;authors&gt;&lt;author&gt;Sengar, A.&lt;/author&gt;&lt;author&gt;Heddi, B.&lt;/author&gt;&lt;author&gt;Phan, A. T.&lt;/author&gt;&lt;/authors&gt;&lt;/contributors&gt;&lt;auth-address&gt;School of Physical and Mathematical Sciences, Nanyang Technological University , Singapore 637371, Singapore.&lt;/auth-address&gt;&lt;titles&gt;&lt;title&gt;Formation of G-quadruplexes in poly-G sequences: structure of a propeller-type parallel-stranded G-quadruplex formed by a G(1)(5) stretch&lt;/title&gt;&lt;secondary-title&gt;Biochemistry&lt;/secondary-title&gt;&lt;/titles&gt;&lt;periodical&gt;&lt;full-title&gt;Biochemistry&lt;/full-title&gt;&lt;/periodical&gt;&lt;pages&gt;7718-23&lt;/pages&gt;&lt;volume&gt;53&lt;/volume&gt;&lt;number&gt;49&lt;/number&gt;&lt;keywords&gt;&lt;keyword&gt;Circular Dichroism&lt;/keyword&gt;&lt;keyword&gt;DNA/*chemistry&lt;/keyword&gt;&lt;keyword&gt;Deoxyguanine Nucleotides/chemistry&lt;/keyword&gt;&lt;keyword&gt;*G-Quadruplexes&lt;/keyword&gt;&lt;keyword&gt;*Models, Molecular&lt;/keyword&gt;&lt;keyword&gt;Molecular Dynamics Simulation&lt;/keyword&gt;&lt;keyword&gt;Molecular Weight&lt;/keyword&gt;&lt;keyword&gt;Nuclear Magnetic Resonance, Biomolecular&lt;/keyword&gt;&lt;keyword&gt;Nucleic Acid Conformation&lt;/keyword&gt;&lt;keyword&gt;Nucleic Acid Denaturation&lt;/keyword&gt;&lt;keyword&gt;Polynucleotides/chemistry&lt;/keyword&gt;&lt;keyword&gt;Solubility&lt;/keyword&gt;&lt;keyword&gt;Spectrophotometry, Ultraviolet&lt;/keyword&gt;&lt;keyword&gt;Thymine Nucleotides/chemistry&lt;/keyword&gt;&lt;/keywords&gt;&lt;dates&gt;&lt;year&gt;2014&lt;/year&gt;&lt;pub-dates&gt;&lt;date&gt;Dec 16&lt;/date&gt;&lt;/pub-dates&gt;&lt;/dates&gt;&lt;isbn&gt;1520-4995 (Electronic)&amp;#xD;0006-2960 (Linking)&lt;/isbn&gt;&lt;accession-num&gt;25375976&lt;/accession-num&gt;&lt;urls&gt;&lt;related-urls&gt;&lt;url&gt;https://www.ncbi.nlm.nih.gov/pubmed/25375976&lt;/url&gt;&lt;/related-urls&gt;&lt;/urls&gt;&lt;electronic-resource-num&gt;10.1021/bi500990v&lt;/electronic-resource-num&gt;&lt;/record&gt;&lt;/Cite&gt;&lt;/EndNote&gt;</w:instrText>
      </w:r>
      <w:r w:rsidR="006B3249">
        <w:rPr>
          <w:szCs w:val="24"/>
        </w:rPr>
        <w:fldChar w:fldCharType="separate"/>
      </w:r>
      <w:r w:rsidR="006B3249">
        <w:rPr>
          <w:noProof/>
          <w:szCs w:val="24"/>
        </w:rPr>
        <w:t>(25)</w:t>
      </w:r>
      <w:r w:rsidR="006B3249">
        <w:rPr>
          <w:szCs w:val="24"/>
        </w:rPr>
        <w:fldChar w:fldCharType="end"/>
      </w:r>
      <w:r w:rsidRPr="00753ADB">
        <w:rPr>
          <w:szCs w:val="24"/>
        </w:rPr>
        <w:t>; as a consequence, the complementary strand of a G</w:t>
      </w:r>
      <w:r w:rsidR="000D263E">
        <w:rPr>
          <w:szCs w:val="24"/>
        </w:rPr>
        <w:t>-quadruplex</w:t>
      </w:r>
      <w:r w:rsidRPr="00753ADB">
        <w:rPr>
          <w:szCs w:val="24"/>
        </w:rPr>
        <w:t xml:space="preserve"> forming sequence is generally prone to </w:t>
      </w:r>
      <w:proofErr w:type="spellStart"/>
      <w:r w:rsidRPr="00753ADB">
        <w:rPr>
          <w:szCs w:val="24"/>
        </w:rPr>
        <w:t>i</w:t>
      </w:r>
      <w:proofErr w:type="spellEnd"/>
      <w:r w:rsidRPr="00753ADB">
        <w:rPr>
          <w:szCs w:val="24"/>
        </w:rPr>
        <w:t>-DNA formation</w:t>
      </w:r>
      <w:r w:rsidR="00CE359C" w:rsidRPr="00753ADB">
        <w:rPr>
          <w:szCs w:val="24"/>
        </w:rPr>
        <w:t>.</w:t>
      </w:r>
      <w:r w:rsidR="00F90757">
        <w:rPr>
          <w:szCs w:val="24"/>
        </w:rPr>
        <w:t xml:space="preserve"> </w:t>
      </w:r>
      <w:r w:rsidR="00A84716">
        <w:rPr>
          <w:szCs w:val="24"/>
        </w:rPr>
        <w:t xml:space="preserve">Besides C-tracts, loop regions including loop length and base composition </w:t>
      </w:r>
      <w:r w:rsidR="00753963">
        <w:rPr>
          <w:szCs w:val="24"/>
        </w:rPr>
        <w:t xml:space="preserve">also </w:t>
      </w:r>
      <w:r w:rsidR="00311C5D">
        <w:rPr>
          <w:szCs w:val="24"/>
        </w:rPr>
        <w:t>play roles in</w:t>
      </w:r>
      <w:r w:rsidR="00037C89">
        <w:rPr>
          <w:szCs w:val="24"/>
        </w:rPr>
        <w:t xml:space="preserve"> the</w:t>
      </w:r>
      <w:r w:rsidR="00A84716">
        <w:rPr>
          <w:szCs w:val="24"/>
        </w:rPr>
        <w:t xml:space="preserve"> </w:t>
      </w:r>
      <w:proofErr w:type="spellStart"/>
      <w:r w:rsidR="00A84716">
        <w:rPr>
          <w:szCs w:val="24"/>
        </w:rPr>
        <w:t>i</w:t>
      </w:r>
      <w:proofErr w:type="spellEnd"/>
      <w:r w:rsidR="00A84716">
        <w:rPr>
          <w:szCs w:val="24"/>
        </w:rPr>
        <w:t>-DNA</w:t>
      </w:r>
      <w:r w:rsidR="00037C89">
        <w:rPr>
          <w:szCs w:val="24"/>
        </w:rPr>
        <w:t xml:space="preserve"> formation</w:t>
      </w:r>
      <w:r w:rsidR="006B3249">
        <w:rPr>
          <w:szCs w:val="24"/>
        </w:rPr>
        <w:t xml:space="preserve"> </w:t>
      </w:r>
      <w:r w:rsidR="006B3249">
        <w:rPr>
          <w:szCs w:val="24"/>
        </w:rPr>
        <w:fldChar w:fldCharType="begin">
          <w:fldData xml:space="preserve">PEVuZE5vdGU+PENpdGU+PEF1dGhvcj5CZW5hYm91PC9BdXRob3I+PFllYXI+MjAxNjwvWWVhcj48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</w:fldData>
        </w:fldChar>
      </w:r>
      <w:r w:rsidR="006B3249">
        <w:rPr>
          <w:szCs w:val="24"/>
        </w:rPr>
        <w:instrText xml:space="preserve"> ADDIN EN.CITE </w:instrText>
      </w:r>
      <w:r w:rsidR="006B3249">
        <w:rPr>
          <w:szCs w:val="24"/>
        </w:rPr>
        <w:fldChar w:fldCharType="begin">
          <w:fldData xml:space="preserve">PEVuZE5vdGU+PENpdGU+PEF1dGhvcj5CZW5hYm91PC9BdXRob3I+PFllYXI+MjAxNjwvWWVhcj48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</w:fldData>
        </w:fldChar>
      </w:r>
      <w:r w:rsidR="006B3249">
        <w:rPr>
          <w:szCs w:val="24"/>
        </w:rPr>
        <w:instrText xml:space="preserve"> ADDIN EN.CITE.DATA </w:instrText>
      </w:r>
      <w:r w:rsidR="006B3249">
        <w:rPr>
          <w:szCs w:val="24"/>
        </w:rPr>
      </w:r>
      <w:r w:rsidR="006B3249">
        <w:rPr>
          <w:szCs w:val="24"/>
        </w:rPr>
        <w:fldChar w:fldCharType="end"/>
      </w:r>
      <w:r w:rsidR="006B3249">
        <w:rPr>
          <w:szCs w:val="24"/>
        </w:rPr>
      </w:r>
      <w:r w:rsidR="006B3249">
        <w:rPr>
          <w:szCs w:val="24"/>
        </w:rPr>
        <w:fldChar w:fldCharType="separate"/>
      </w:r>
      <w:r w:rsidR="006B3249">
        <w:rPr>
          <w:noProof/>
          <w:szCs w:val="24"/>
        </w:rPr>
        <w:t>(26-31)</w:t>
      </w:r>
      <w:r w:rsidR="006B3249">
        <w:rPr>
          <w:szCs w:val="24"/>
        </w:rPr>
        <w:fldChar w:fldCharType="end"/>
      </w:r>
      <w:r w:rsidR="00A84716">
        <w:rPr>
          <w:szCs w:val="24"/>
        </w:rPr>
        <w:t>. However,</w:t>
      </w:r>
      <w:r w:rsidR="00D866BB">
        <w:rPr>
          <w:szCs w:val="24"/>
        </w:rPr>
        <w:t xml:space="preserve"> </w:t>
      </w:r>
      <w:r w:rsidR="00A84716" w:rsidRPr="00A84716">
        <w:rPr>
          <w:szCs w:val="24"/>
        </w:rPr>
        <w:t>contradictory</w:t>
      </w:r>
      <w:r w:rsidR="00A84716">
        <w:rPr>
          <w:szCs w:val="24"/>
        </w:rPr>
        <w:t xml:space="preserve"> </w:t>
      </w:r>
      <w:r w:rsidR="00190C41">
        <w:rPr>
          <w:szCs w:val="24"/>
        </w:rPr>
        <w:t>conclusion</w:t>
      </w:r>
      <w:r w:rsidR="00A84716">
        <w:rPr>
          <w:szCs w:val="24"/>
        </w:rPr>
        <w:t xml:space="preserve">s </w:t>
      </w:r>
      <w:r w:rsidR="00190C41">
        <w:rPr>
          <w:szCs w:val="24"/>
        </w:rPr>
        <w:t xml:space="preserve">were </w:t>
      </w:r>
      <w:r w:rsidR="00311C5D">
        <w:rPr>
          <w:szCs w:val="24"/>
        </w:rPr>
        <w:t>drawn</w:t>
      </w:r>
      <w:r w:rsidR="00A84716">
        <w:rPr>
          <w:szCs w:val="24"/>
        </w:rPr>
        <w:t xml:space="preserve"> upon how loop length </w:t>
      </w:r>
      <w:del w:id="32" w:author="Alex" w:date="2020-04-02T11:26:00Z">
        <w:r w:rsidR="00037C89" w:rsidDel="00256720">
          <w:rPr>
            <w:szCs w:val="24"/>
          </w:rPr>
          <w:delText xml:space="preserve">stabilizes </w:delText>
        </w:r>
      </w:del>
      <w:ins w:id="33" w:author="Alex" w:date="2020-04-02T11:26:00Z">
        <w:r w:rsidR="00256720">
          <w:rPr>
            <w:szCs w:val="24"/>
          </w:rPr>
          <w:t xml:space="preserve">influences </w:t>
        </w:r>
      </w:ins>
      <w:r w:rsidR="00A84716">
        <w:rPr>
          <w:szCs w:val="24"/>
        </w:rPr>
        <w:t xml:space="preserve">the </w:t>
      </w:r>
      <w:proofErr w:type="spellStart"/>
      <w:r w:rsidR="00A84716">
        <w:rPr>
          <w:szCs w:val="24"/>
        </w:rPr>
        <w:t>i</w:t>
      </w:r>
      <w:proofErr w:type="spellEnd"/>
      <w:r w:rsidR="00A84716">
        <w:rPr>
          <w:szCs w:val="24"/>
        </w:rPr>
        <w:t>-motif stability</w:t>
      </w:r>
      <w:r w:rsidR="006B3249">
        <w:rPr>
          <w:szCs w:val="24"/>
        </w:rPr>
        <w:t xml:space="preserve"> </w:t>
      </w:r>
      <w:r w:rsidR="006B3249">
        <w:rPr>
          <w:szCs w:val="24"/>
        </w:rPr>
        <w:fldChar w:fldCharType="begin">
          <w:fldData xml:space="preserve">PEVuZE5vdGU+PENpdGU+PEF1dGhvcj5SZWlsbHk8L0F1dGhvcj48WWVhcj4yMDE1PC9ZZWFyPjxS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</w:fldData>
        </w:fldChar>
      </w:r>
      <w:r w:rsidR="006B3249">
        <w:rPr>
          <w:szCs w:val="24"/>
        </w:rPr>
        <w:instrText xml:space="preserve"> ADDIN EN.CITE </w:instrText>
      </w:r>
      <w:r w:rsidR="006B3249">
        <w:rPr>
          <w:szCs w:val="24"/>
        </w:rPr>
        <w:fldChar w:fldCharType="begin">
          <w:fldData xml:space="preserve">PEVuZE5vdGU+PENpdGU+PEF1dGhvcj5SZWlsbHk8L0F1dGhvcj48WWVhcj4yMDE1PC9ZZWFyPjxS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</w:fldData>
        </w:fldChar>
      </w:r>
      <w:r w:rsidR="006B3249">
        <w:rPr>
          <w:szCs w:val="24"/>
        </w:rPr>
        <w:instrText xml:space="preserve"> ADDIN EN.CITE.DATA </w:instrText>
      </w:r>
      <w:r w:rsidR="006B3249">
        <w:rPr>
          <w:szCs w:val="24"/>
        </w:rPr>
      </w:r>
      <w:r w:rsidR="006B3249">
        <w:rPr>
          <w:szCs w:val="24"/>
        </w:rPr>
        <w:fldChar w:fldCharType="end"/>
      </w:r>
      <w:r w:rsidR="006B3249">
        <w:rPr>
          <w:szCs w:val="24"/>
        </w:rPr>
      </w:r>
      <w:r w:rsidR="006B3249">
        <w:rPr>
          <w:szCs w:val="24"/>
        </w:rPr>
        <w:fldChar w:fldCharType="separate"/>
      </w:r>
      <w:r w:rsidR="006B3249">
        <w:rPr>
          <w:noProof/>
          <w:szCs w:val="24"/>
        </w:rPr>
        <w:t>(23, 27, 29, 32)</w:t>
      </w:r>
      <w:r w:rsidR="006B3249">
        <w:rPr>
          <w:szCs w:val="24"/>
        </w:rPr>
        <w:fldChar w:fldCharType="end"/>
      </w:r>
      <w:r w:rsidR="00A84716">
        <w:rPr>
          <w:szCs w:val="24"/>
        </w:rPr>
        <w:t xml:space="preserve">. </w:t>
      </w:r>
      <w:r w:rsidR="00190C41">
        <w:rPr>
          <w:szCs w:val="24"/>
        </w:rPr>
        <w:t>These results</w:t>
      </w:r>
      <w:r w:rsidR="00311C5D">
        <w:rPr>
          <w:szCs w:val="24"/>
        </w:rPr>
        <w:t xml:space="preserve"> came</w:t>
      </w:r>
      <w:r w:rsidR="00190C41">
        <w:rPr>
          <w:szCs w:val="24"/>
        </w:rPr>
        <w:t xml:space="preserve"> from </w:t>
      </w:r>
      <w:r w:rsidR="0001456E">
        <w:rPr>
          <w:szCs w:val="24"/>
        </w:rPr>
        <w:t xml:space="preserve">the investigations of </w:t>
      </w:r>
      <w:r w:rsidR="00421701">
        <w:rPr>
          <w:szCs w:val="24"/>
        </w:rPr>
        <w:t xml:space="preserve">a </w:t>
      </w:r>
      <w:r w:rsidR="00190C41">
        <w:rPr>
          <w:szCs w:val="24"/>
        </w:rPr>
        <w:t>limited</w:t>
      </w:r>
      <w:r w:rsidR="00421701">
        <w:rPr>
          <w:szCs w:val="24"/>
        </w:rPr>
        <w:t xml:space="preserve"> number</w:t>
      </w:r>
      <w:r w:rsidR="00190C41">
        <w:rPr>
          <w:szCs w:val="24"/>
        </w:rPr>
        <w:t xml:space="preserve"> </w:t>
      </w:r>
      <w:r w:rsidR="00421701">
        <w:rPr>
          <w:szCs w:val="24"/>
        </w:rPr>
        <w:t>of</w:t>
      </w:r>
      <w:r w:rsidR="00DE351A">
        <w:rPr>
          <w:szCs w:val="24"/>
        </w:rPr>
        <w:t xml:space="preserve"> </w:t>
      </w:r>
      <w:r w:rsidR="00190C41">
        <w:rPr>
          <w:szCs w:val="24"/>
        </w:rPr>
        <w:t>sequences</w:t>
      </w:r>
      <w:r w:rsidR="00421701">
        <w:rPr>
          <w:szCs w:val="24"/>
        </w:rPr>
        <w:t>;</w:t>
      </w:r>
      <w:r w:rsidR="00190C41">
        <w:rPr>
          <w:szCs w:val="24"/>
        </w:rPr>
        <w:t xml:space="preserve"> </w:t>
      </w:r>
      <w:r w:rsidR="00190C41" w:rsidRPr="00190C41">
        <w:rPr>
          <w:szCs w:val="24"/>
        </w:rPr>
        <w:t xml:space="preserve">systematic </w:t>
      </w:r>
      <w:r w:rsidR="00190C41">
        <w:rPr>
          <w:szCs w:val="24"/>
        </w:rPr>
        <w:t xml:space="preserve">studies based on large numbers of </w:t>
      </w:r>
      <w:r w:rsidR="00005424">
        <w:rPr>
          <w:szCs w:val="24"/>
        </w:rPr>
        <w:t>exa</w:t>
      </w:r>
      <w:r w:rsidR="00005424" w:rsidRPr="001738B1">
        <w:rPr>
          <w:szCs w:val="24"/>
        </w:rPr>
        <w:t>mple</w:t>
      </w:r>
      <w:r w:rsidR="00190C41" w:rsidRPr="001738B1">
        <w:rPr>
          <w:szCs w:val="24"/>
        </w:rPr>
        <w:t xml:space="preserve">s </w:t>
      </w:r>
      <w:ins w:id="34" w:author="Alex" w:date="2020-04-02T11:26:00Z">
        <w:r w:rsidR="00256720">
          <w:rPr>
            <w:szCs w:val="24"/>
          </w:rPr>
          <w:t>are</w:t>
        </w:r>
      </w:ins>
      <w:del w:id="35" w:author="Alex" w:date="2020-04-02T11:26:00Z">
        <w:r w:rsidR="004A6D35" w:rsidDel="00256720">
          <w:rPr>
            <w:szCs w:val="24"/>
          </w:rPr>
          <w:delText>is</w:delText>
        </w:r>
      </w:del>
      <w:r w:rsidR="004A6D35">
        <w:rPr>
          <w:szCs w:val="24"/>
        </w:rPr>
        <w:t xml:space="preserve"> needed</w:t>
      </w:r>
      <w:r w:rsidR="00190C41" w:rsidRPr="001738B1">
        <w:rPr>
          <w:szCs w:val="24"/>
        </w:rPr>
        <w:t xml:space="preserve"> to </w:t>
      </w:r>
      <w:r w:rsidR="00DE351A" w:rsidRPr="001738B1">
        <w:rPr>
          <w:szCs w:val="24"/>
        </w:rPr>
        <w:t>achieve an objective conclusion</w:t>
      </w:r>
      <w:r w:rsidR="00190C41" w:rsidRPr="001738B1">
        <w:rPr>
          <w:szCs w:val="24"/>
        </w:rPr>
        <w:t>.</w:t>
      </w:r>
    </w:p>
    <w:p w14:paraId="0067C63D" w14:textId="77777777" w:rsidR="001738B1" w:rsidRPr="001738B1" w:rsidRDefault="001738B1" w:rsidP="001738B1">
      <w:pPr>
        <w:rPr>
          <w:szCs w:val="24"/>
        </w:rPr>
      </w:pPr>
    </w:p>
    <w:p w14:paraId="7830D819" w14:textId="4764095F" w:rsidR="00CE359C" w:rsidRPr="00753ADB" w:rsidRDefault="0092167E" w:rsidP="00724F62">
      <w:pPr>
        <w:rPr>
          <w:rFonts w:cs="Times New Roman"/>
        </w:rPr>
      </w:pPr>
      <w:proofErr w:type="spellStart"/>
      <w:r w:rsidRPr="00753ADB">
        <w:rPr>
          <w:rFonts w:cs="Times New Roman"/>
        </w:rPr>
        <w:t>i</w:t>
      </w:r>
      <w:proofErr w:type="spellEnd"/>
      <w:r w:rsidRPr="00753ADB">
        <w:rPr>
          <w:rFonts w:cs="Times New Roman"/>
        </w:rPr>
        <w:t xml:space="preserve">-DNA stability depends on a number of </w:t>
      </w:r>
      <w:r w:rsidR="001738B1">
        <w:rPr>
          <w:rFonts w:cs="Times New Roman"/>
        </w:rPr>
        <w:t xml:space="preserve">solution </w:t>
      </w:r>
      <w:r w:rsidRPr="00753ADB">
        <w:rPr>
          <w:rFonts w:cs="Times New Roman"/>
        </w:rPr>
        <w:t xml:space="preserve">parameters. First and foremost, pH plays a critical role as discussed above. </w:t>
      </w:r>
      <w:r>
        <w:rPr>
          <w:rFonts w:cs="Times New Roman"/>
          <w:szCs w:val="24"/>
        </w:rPr>
        <w:t>I</w:t>
      </w:r>
      <w:r w:rsidRPr="00753ADB">
        <w:rPr>
          <w:rFonts w:cs="Times New Roman"/>
          <w:szCs w:val="24"/>
        </w:rPr>
        <w:t xml:space="preserve">n contrast with B-DNA, </w:t>
      </w:r>
      <w:proofErr w:type="spellStart"/>
      <w:r w:rsidRPr="00753ADB">
        <w:rPr>
          <w:rFonts w:cs="Times New Roman"/>
          <w:szCs w:val="24"/>
        </w:rPr>
        <w:t>i</w:t>
      </w:r>
      <w:proofErr w:type="spellEnd"/>
      <w:r w:rsidRPr="00753ADB">
        <w:rPr>
          <w:rFonts w:cs="Times New Roman"/>
          <w:szCs w:val="24"/>
        </w:rPr>
        <w:t>-DNA is also favored by crowding</w:t>
      </w:r>
      <w:r w:rsidR="006B3249">
        <w:rPr>
          <w:rFonts w:cs="Times New Roman"/>
          <w:szCs w:val="24"/>
        </w:rPr>
        <w:t xml:space="preserve"> </w:t>
      </w:r>
      <w:r w:rsidR="006B3249">
        <w:rPr>
          <w:rFonts w:cs="Times New Roman"/>
          <w:szCs w:val="24"/>
        </w:rPr>
        <w:fldChar w:fldCharType="begin">
          <w:fldData xml:space="preserve">PEVuZE5vdGU+PENpdGU+PEF1dGhvcj5aaG91PC9BdXRob3I+PFllYXI+MjAxMDwvWWVhcj48UmVj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</w:fldData>
        </w:fldChar>
      </w:r>
      <w:r w:rsidR="006B3249">
        <w:rPr>
          <w:rFonts w:cs="Times New Roman"/>
          <w:szCs w:val="24"/>
        </w:rPr>
        <w:instrText xml:space="preserve"> ADDIN EN.CITE </w:instrText>
      </w:r>
      <w:r w:rsidR="006B3249">
        <w:rPr>
          <w:rFonts w:cs="Times New Roman"/>
          <w:szCs w:val="24"/>
        </w:rPr>
        <w:fldChar w:fldCharType="begin">
          <w:fldData xml:space="preserve">PEVuZE5vdGU+PENpdGU+PEF1dGhvcj5aaG91PC9BdXRob3I+PFllYXI+MjAxMDwvWWVhcj48UmVj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</w:fldData>
        </w:fldChar>
      </w:r>
      <w:r w:rsidR="006B3249">
        <w:rPr>
          <w:rFonts w:cs="Times New Roman"/>
          <w:szCs w:val="24"/>
        </w:rPr>
        <w:instrText xml:space="preserve"> ADDIN EN.CITE.DATA </w:instrText>
      </w:r>
      <w:r w:rsidR="006B3249">
        <w:rPr>
          <w:rFonts w:cs="Times New Roman"/>
          <w:szCs w:val="24"/>
        </w:rPr>
      </w:r>
      <w:r w:rsidR="006B3249">
        <w:rPr>
          <w:rFonts w:cs="Times New Roman"/>
          <w:szCs w:val="24"/>
        </w:rPr>
        <w:fldChar w:fldCharType="end"/>
      </w:r>
      <w:r w:rsidR="006B3249">
        <w:rPr>
          <w:rFonts w:cs="Times New Roman"/>
          <w:szCs w:val="24"/>
        </w:rPr>
      </w:r>
      <w:r w:rsidR="006B3249">
        <w:rPr>
          <w:rFonts w:cs="Times New Roman"/>
          <w:szCs w:val="24"/>
        </w:rPr>
        <w:fldChar w:fldCharType="separate"/>
      </w:r>
      <w:r w:rsidR="006B3249">
        <w:rPr>
          <w:rFonts w:cs="Times New Roman"/>
          <w:noProof/>
          <w:szCs w:val="24"/>
        </w:rPr>
        <w:t>(33-35)</w:t>
      </w:r>
      <w:r w:rsidR="006B3249">
        <w:rPr>
          <w:rFonts w:cs="Times New Roman"/>
          <w:szCs w:val="24"/>
        </w:rPr>
        <w:fldChar w:fldCharType="end"/>
      </w:r>
      <w:r w:rsidRPr="00753ADB">
        <w:rPr>
          <w:rFonts w:cs="Times New Roman"/>
          <w:szCs w:val="24"/>
        </w:rPr>
        <w:t>.</w:t>
      </w:r>
      <w:r>
        <w:rPr>
          <w:rFonts w:cs="Times New Roman"/>
          <w:szCs w:val="24"/>
        </w:rPr>
        <w:t xml:space="preserve"> On the other hand, ionic strength plays </w:t>
      </w:r>
      <w:r w:rsidRPr="0092167E">
        <w:rPr>
          <w:rFonts w:cs="Times New Roman"/>
          <w:szCs w:val="24"/>
        </w:rPr>
        <w:t xml:space="preserve">a limited role, as </w:t>
      </w:r>
      <w:r w:rsidRPr="00753ADB">
        <w:rPr>
          <w:rFonts w:cs="Times New Roman"/>
        </w:rPr>
        <w:t>t</w:t>
      </w:r>
      <w:r w:rsidR="00CE359C" w:rsidRPr="00753ADB">
        <w:rPr>
          <w:rFonts w:cs="Times New Roman"/>
        </w:rPr>
        <w:t xml:space="preserve">he electrostatics of the </w:t>
      </w:r>
      <w:proofErr w:type="spellStart"/>
      <w:r w:rsidR="00CE359C" w:rsidRPr="00753ADB">
        <w:rPr>
          <w:rFonts w:cs="Times New Roman"/>
        </w:rPr>
        <w:t>i</w:t>
      </w:r>
      <w:proofErr w:type="spellEnd"/>
      <w:r w:rsidR="00CE359C" w:rsidRPr="00753ADB">
        <w:rPr>
          <w:rFonts w:cs="Times New Roman"/>
        </w:rPr>
        <w:t>-motif are unusual</w:t>
      </w:r>
      <w:r w:rsidR="000C7C33">
        <w:rPr>
          <w:rFonts w:cs="Times New Roman"/>
        </w:rPr>
        <w:t>:</w:t>
      </w:r>
      <w:r w:rsidR="00CE359C" w:rsidRPr="00753ADB">
        <w:rPr>
          <w:rFonts w:cs="Times New Roman"/>
        </w:rPr>
        <w:t xml:space="preserve"> </w:t>
      </w:r>
      <w:r w:rsidR="000C7C33">
        <w:rPr>
          <w:rFonts w:cs="Times New Roman"/>
        </w:rPr>
        <w:t>w</w:t>
      </w:r>
      <w:r w:rsidR="00CE359C" w:rsidRPr="00753ADB">
        <w:rPr>
          <w:rFonts w:cs="Times New Roman"/>
        </w:rPr>
        <w:t xml:space="preserve">hile </w:t>
      </w:r>
      <w:proofErr w:type="spellStart"/>
      <w:r w:rsidRPr="00753ADB">
        <w:rPr>
          <w:rFonts w:cs="Times New Roman"/>
        </w:rPr>
        <w:t>i</w:t>
      </w:r>
      <w:proofErr w:type="spellEnd"/>
      <w:r w:rsidRPr="00753ADB">
        <w:rPr>
          <w:rFonts w:cs="Times New Roman"/>
        </w:rPr>
        <w:t>-DNA</w:t>
      </w:r>
      <w:r w:rsidR="00CE359C" w:rsidRPr="00753ADB">
        <w:rPr>
          <w:rFonts w:cs="Times New Roman"/>
        </w:rPr>
        <w:t xml:space="preserve"> involves four </w:t>
      </w:r>
      <w:r w:rsidR="00CE359C" w:rsidRPr="00753ADB">
        <w:rPr>
          <w:rFonts w:cs="Times New Roman"/>
        </w:rPr>
        <w:lastRenderedPageBreak/>
        <w:t xml:space="preserve">negatively charged strands, </w:t>
      </w:r>
      <w:r w:rsidRPr="00753ADB">
        <w:rPr>
          <w:rFonts w:cs="Times New Roman"/>
        </w:rPr>
        <w:t>its net linear charge is decrease</w:t>
      </w:r>
      <w:r w:rsidR="004A6D35">
        <w:rPr>
          <w:rFonts w:cs="Times New Roman"/>
        </w:rPr>
        <w:t>d</w:t>
      </w:r>
      <w:r w:rsidRPr="00753ADB">
        <w:rPr>
          <w:rFonts w:cs="Times New Roman"/>
        </w:rPr>
        <w:t xml:space="preserve"> by the positive charge on </w:t>
      </w:r>
      <w:r w:rsidR="00CE359C" w:rsidRPr="00753ADB">
        <w:rPr>
          <w:rFonts w:cs="Times New Roman"/>
        </w:rPr>
        <w:t>each C</w:t>
      </w:r>
      <w:r w:rsidR="003A072F" w:rsidRPr="00E06E08">
        <w:rPr>
          <w:rFonts w:hint="eastAsia"/>
          <w:szCs w:val="24"/>
        </w:rPr>
        <w:t>·</w:t>
      </w:r>
      <w:r w:rsidR="00CE359C" w:rsidRPr="00753ADB">
        <w:rPr>
          <w:rFonts w:cs="Times New Roman"/>
        </w:rPr>
        <w:t>C</w:t>
      </w:r>
      <w:r w:rsidR="00CE359C" w:rsidRPr="00753ADB">
        <w:rPr>
          <w:rFonts w:cs="Times New Roman"/>
          <w:vertAlign w:val="superscript"/>
        </w:rPr>
        <w:t>+</w:t>
      </w:r>
      <w:r w:rsidR="00CE359C" w:rsidRPr="00753ADB">
        <w:rPr>
          <w:rFonts w:cs="Times New Roman"/>
        </w:rPr>
        <w:t xml:space="preserve"> base pair </w:t>
      </w:r>
      <w:r w:rsidRPr="00753ADB">
        <w:rPr>
          <w:rFonts w:cs="Times New Roman"/>
        </w:rPr>
        <w:t>and the extended</w:t>
      </w:r>
      <w:r w:rsidR="00CE359C" w:rsidRPr="00753ADB">
        <w:rPr>
          <w:rFonts w:cs="Times New Roman"/>
        </w:rPr>
        <w:t xml:space="preserve"> backbone </w:t>
      </w:r>
      <w:r w:rsidRPr="00753ADB">
        <w:rPr>
          <w:rFonts w:cs="Times New Roman"/>
        </w:rPr>
        <w:t xml:space="preserve">resulting from </w:t>
      </w:r>
      <w:r w:rsidR="00CE359C" w:rsidRPr="00753ADB">
        <w:rPr>
          <w:rFonts w:cs="Times New Roman"/>
        </w:rPr>
        <w:t xml:space="preserve">intercalation. As a </w:t>
      </w:r>
      <w:r w:rsidRPr="00753ADB">
        <w:rPr>
          <w:rFonts w:cs="Times New Roman"/>
        </w:rPr>
        <w:t>consequence, i</w:t>
      </w:r>
      <w:r w:rsidR="00CE359C" w:rsidRPr="00753ADB">
        <w:rPr>
          <w:rFonts w:cs="Times New Roman"/>
        </w:rPr>
        <w:t xml:space="preserve">ncreasing the ionic strength or adding </w:t>
      </w:r>
      <w:proofErr w:type="spellStart"/>
      <w:r w:rsidR="006A3E02" w:rsidRPr="00753ADB">
        <w:rPr>
          <w:rFonts w:cs="Times New Roman"/>
        </w:rPr>
        <w:t>dication</w:t>
      </w:r>
      <w:proofErr w:type="spellEnd"/>
      <w:r w:rsidR="00CE359C" w:rsidRPr="00753ADB">
        <w:rPr>
          <w:rFonts w:cs="Times New Roman"/>
        </w:rPr>
        <w:t xml:space="preserve"> has limited, if any, effect on </w:t>
      </w:r>
      <w:proofErr w:type="spellStart"/>
      <w:r w:rsidR="00CE359C" w:rsidRPr="00753ADB">
        <w:rPr>
          <w:rFonts w:cs="Times New Roman"/>
        </w:rPr>
        <w:t>i</w:t>
      </w:r>
      <w:proofErr w:type="spellEnd"/>
      <w:r w:rsidR="00CE359C" w:rsidRPr="00753ADB">
        <w:rPr>
          <w:rFonts w:cs="Times New Roman"/>
        </w:rPr>
        <w:t xml:space="preserve">-motif stability: when working at pH 5.5 or higher, stability is actually </w:t>
      </w:r>
      <w:r w:rsidR="00CE359C" w:rsidRPr="00753ADB">
        <w:rPr>
          <w:rFonts w:cs="Times New Roman"/>
          <w:i/>
        </w:rPr>
        <w:t>higher</w:t>
      </w:r>
      <w:r w:rsidR="00CE359C" w:rsidRPr="00753ADB">
        <w:rPr>
          <w:rFonts w:cs="Times New Roman"/>
        </w:rPr>
        <w:t xml:space="preserve"> with no salt added</w:t>
      </w:r>
      <w:r w:rsidR="008965C7">
        <w:rPr>
          <w:rFonts w:cs="Times New Roman"/>
        </w:rPr>
        <w:t xml:space="preserve"> </w:t>
      </w:r>
      <w:r w:rsidR="008965C7">
        <w:rPr>
          <w:rFonts w:cs="Times New Roman"/>
          <w:szCs w:val="24"/>
        </w:rPr>
        <w:fldChar w:fldCharType="begin">
          <w:fldData xml:space="preserve">PEVuZE5vdGU+PENpdGU+PEF1dGhvcj5MZXJveTwvQXV0aG9yPjxZZWFyPjE5OTQ8L1llYXI+PFJl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=
</w:fldData>
        </w:fldChar>
      </w:r>
      <w:r w:rsidR="008965C7">
        <w:rPr>
          <w:rFonts w:cs="Times New Roman"/>
          <w:szCs w:val="24"/>
        </w:rPr>
        <w:instrText xml:space="preserve"> ADDIN EN.CITE </w:instrText>
      </w:r>
      <w:r w:rsidR="008965C7">
        <w:rPr>
          <w:rFonts w:cs="Times New Roman"/>
          <w:szCs w:val="24"/>
        </w:rPr>
        <w:fldChar w:fldCharType="begin">
          <w:fldData xml:space="preserve">PEVuZE5vdGU+PENpdGU+PEF1dGhvcj5MZXJveTwvQXV0aG9yPjxZZWFyPjE5OTQ8L1llYXI+PFJl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=
</w:fldData>
        </w:fldChar>
      </w:r>
      <w:r w:rsidR="008965C7">
        <w:rPr>
          <w:rFonts w:cs="Times New Roman"/>
          <w:szCs w:val="24"/>
        </w:rPr>
        <w:instrText xml:space="preserve"> ADDIN EN.CITE.DATA </w:instrText>
      </w:r>
      <w:r w:rsidR="008965C7">
        <w:rPr>
          <w:rFonts w:cs="Times New Roman"/>
          <w:szCs w:val="24"/>
        </w:rPr>
      </w:r>
      <w:r w:rsidR="008965C7">
        <w:rPr>
          <w:rFonts w:cs="Times New Roman"/>
          <w:szCs w:val="24"/>
        </w:rPr>
        <w:fldChar w:fldCharType="end"/>
      </w:r>
      <w:r w:rsidR="008965C7">
        <w:rPr>
          <w:rFonts w:cs="Times New Roman"/>
          <w:szCs w:val="24"/>
        </w:rPr>
      </w:r>
      <w:r w:rsidR="008965C7">
        <w:rPr>
          <w:rFonts w:cs="Times New Roman"/>
          <w:szCs w:val="24"/>
        </w:rPr>
        <w:fldChar w:fldCharType="separate"/>
      </w:r>
      <w:r w:rsidR="008965C7">
        <w:rPr>
          <w:rFonts w:cs="Times New Roman"/>
          <w:noProof/>
          <w:szCs w:val="24"/>
        </w:rPr>
        <w:t>(2, 10, 36)</w:t>
      </w:r>
      <w:r w:rsidR="008965C7">
        <w:rPr>
          <w:rFonts w:cs="Times New Roman"/>
          <w:szCs w:val="24"/>
        </w:rPr>
        <w:fldChar w:fldCharType="end"/>
      </w:r>
      <w:r w:rsidR="00CE359C" w:rsidRPr="00753ADB">
        <w:rPr>
          <w:rFonts w:cs="Times New Roman"/>
          <w:szCs w:val="24"/>
        </w:rPr>
        <w:t>.</w:t>
      </w:r>
      <w:del w:id="36" w:author="Alex" w:date="2020-04-02T11:26:00Z">
        <w:r w:rsidR="008965C7" w:rsidRPr="00753ADB" w:rsidDel="00003D98">
          <w:rPr>
            <w:rFonts w:cs="Times New Roman"/>
          </w:rPr>
          <w:delText xml:space="preserve"> </w:delText>
        </w:r>
      </w:del>
    </w:p>
    <w:p w14:paraId="6B34F583" w14:textId="77777777" w:rsidR="008924CC" w:rsidRDefault="008924CC" w:rsidP="00971981">
      <w:pPr>
        <w:pStyle w:val="NormalWeb"/>
        <w:spacing w:before="0" w:beforeAutospacing="0" w:after="0" w:afterAutospacing="0"/>
        <w:jc w:val="both"/>
        <w:rPr>
          <w:lang w:val="en-US"/>
        </w:rPr>
      </w:pPr>
    </w:p>
    <w:p w14:paraId="75EF4B83" w14:textId="2CE96AA0" w:rsidR="00CE359C" w:rsidRDefault="0092167E" w:rsidP="00724F62">
      <w:pPr>
        <w:pStyle w:val="NormalWeb"/>
        <w:spacing w:before="0" w:beforeAutospacing="0" w:after="0" w:afterAutospacing="0"/>
        <w:jc w:val="both"/>
        <w:rPr>
          <w:lang w:val="en-US"/>
        </w:rPr>
      </w:pPr>
      <w:r>
        <w:rPr>
          <w:lang w:val="en-US"/>
        </w:rPr>
        <w:t xml:space="preserve">In this study, we performed a systematic analysis of </w:t>
      </w:r>
      <w:proofErr w:type="spellStart"/>
      <w:r>
        <w:rPr>
          <w:lang w:val="en-US"/>
        </w:rPr>
        <w:t>i</w:t>
      </w:r>
      <w:proofErr w:type="spellEnd"/>
      <w:r>
        <w:rPr>
          <w:lang w:val="en-US"/>
        </w:rPr>
        <w:t xml:space="preserve">-motif stability on </w:t>
      </w:r>
      <w:proofErr w:type="gramStart"/>
      <w:r>
        <w:rPr>
          <w:lang w:val="en-US"/>
        </w:rPr>
        <w:t>a</w:t>
      </w:r>
      <w:proofErr w:type="gramEnd"/>
      <w:r>
        <w:rPr>
          <w:lang w:val="en-US"/>
        </w:rPr>
        <w:t xml:space="preserve"> unprecedented large selection of model </w:t>
      </w:r>
      <w:r w:rsidR="00893E3A">
        <w:rPr>
          <w:lang w:val="en-US"/>
        </w:rPr>
        <w:t xml:space="preserve">C-rich </w:t>
      </w:r>
      <w:r>
        <w:rPr>
          <w:lang w:val="en-US"/>
        </w:rPr>
        <w:t>sequences (</w:t>
      </w:r>
      <w:r w:rsidR="004521DC">
        <w:rPr>
          <w:lang w:val="en-US"/>
        </w:rPr>
        <w:t>23</w:t>
      </w:r>
      <w:r w:rsidR="00B810B3">
        <w:rPr>
          <w:lang w:val="en-US"/>
        </w:rPr>
        <w:t>6 different sequences, listed in</w:t>
      </w:r>
      <w:r w:rsidR="00B810B3">
        <w:rPr>
          <w:rFonts w:eastAsia="SimSun"/>
          <w:lang w:val="en-US" w:eastAsia="zh-CN"/>
        </w:rPr>
        <w:t xml:space="preserve"> </w:t>
      </w:r>
      <w:r w:rsidR="007919E7" w:rsidRPr="00236366">
        <w:rPr>
          <w:rFonts w:eastAsia="SimSun"/>
          <w:b/>
          <w:lang w:val="en-US" w:eastAsia="zh-CN"/>
        </w:rPr>
        <w:t>Table</w:t>
      </w:r>
      <w:r w:rsidR="00C23531">
        <w:rPr>
          <w:rFonts w:eastAsia="SimSun" w:hint="eastAsia"/>
          <w:b/>
          <w:lang w:val="en-US" w:eastAsia="zh-CN"/>
        </w:rPr>
        <w:t>s</w:t>
      </w:r>
      <w:r w:rsidR="00C23531">
        <w:rPr>
          <w:rFonts w:eastAsia="SimSun"/>
          <w:b/>
          <w:lang w:val="en-US" w:eastAsia="zh-CN"/>
        </w:rPr>
        <w:t xml:space="preserve"> </w:t>
      </w:r>
      <w:r w:rsidR="009F2C1B">
        <w:rPr>
          <w:rFonts w:eastAsia="SimSun"/>
          <w:b/>
          <w:lang w:val="en-US" w:eastAsia="zh-CN"/>
        </w:rPr>
        <w:t>S</w:t>
      </w:r>
      <w:r w:rsidR="007919E7" w:rsidRPr="00236366">
        <w:rPr>
          <w:rFonts w:eastAsia="SimSun"/>
          <w:b/>
          <w:lang w:val="en-US" w:eastAsia="zh-CN"/>
        </w:rPr>
        <w:t>1</w:t>
      </w:r>
      <w:r w:rsidR="00415FBA">
        <w:rPr>
          <w:rFonts w:eastAsia="SimSun"/>
          <w:b/>
          <w:lang w:val="en-US" w:eastAsia="zh-CN"/>
        </w:rPr>
        <w:t>-</w:t>
      </w:r>
      <w:r w:rsidR="00C23531">
        <w:rPr>
          <w:rFonts w:eastAsia="SimSun"/>
          <w:b/>
          <w:lang w:val="en-US" w:eastAsia="zh-CN"/>
        </w:rPr>
        <w:t>S</w:t>
      </w:r>
      <w:r w:rsidR="00415FBA">
        <w:rPr>
          <w:rFonts w:eastAsia="SimSun"/>
          <w:b/>
          <w:lang w:val="en-US" w:eastAsia="zh-CN"/>
        </w:rPr>
        <w:t>3</w:t>
      </w:r>
      <w:r>
        <w:rPr>
          <w:lang w:val="en-US"/>
        </w:rPr>
        <w:t>). This large data</w:t>
      </w:r>
      <w:r w:rsidR="00893E3A">
        <w:rPr>
          <w:lang w:val="en-US"/>
        </w:rPr>
        <w:t>set unveiled important parameters governing the stability of this structure.</w:t>
      </w:r>
      <w:r w:rsidR="004A6D35">
        <w:rPr>
          <w:lang w:val="en-US"/>
        </w:rPr>
        <w:t xml:space="preserve"> Global trends were easily identified and more subtle effects were found using machine learning</w:t>
      </w:r>
      <w:ins w:id="37" w:author="Alex" w:date="2020-04-02T11:28:00Z">
        <w:r w:rsidR="00413B0A">
          <w:rPr>
            <w:lang w:val="en-US"/>
          </w:rPr>
          <w:t xml:space="preserve"> and other modeling</w:t>
        </w:r>
      </w:ins>
      <w:r w:rsidR="004A6D35">
        <w:rPr>
          <w:lang w:val="en-US"/>
        </w:rPr>
        <w:t xml:space="preserve"> approaches, allowing us to pr</w:t>
      </w:r>
      <w:r w:rsidR="00F55E8F">
        <w:rPr>
          <w:lang w:val="en-US"/>
        </w:rPr>
        <w:t xml:space="preserve">edict </w:t>
      </w:r>
      <w:proofErr w:type="spellStart"/>
      <w:r w:rsidR="00F55E8F">
        <w:rPr>
          <w:lang w:val="en-US"/>
        </w:rPr>
        <w:t>i</w:t>
      </w:r>
      <w:proofErr w:type="spellEnd"/>
      <w:r w:rsidR="00F55E8F">
        <w:rPr>
          <w:lang w:val="en-US"/>
        </w:rPr>
        <w:t>-DNA stability from primary sequence with reasonable accuracy</w:t>
      </w:r>
      <w:ins w:id="38" w:author="Alex" w:date="2020-04-02T11:27:00Z">
        <w:r w:rsidR="00003D98">
          <w:rPr>
            <w:lang w:val="en-US"/>
          </w:rPr>
          <w:t xml:space="preserve"> within our subset of </w:t>
        </w:r>
        <w:proofErr w:type="spellStart"/>
        <w:r w:rsidR="00003D98">
          <w:rPr>
            <w:lang w:val="en-US"/>
          </w:rPr>
          <w:t>i</w:t>
        </w:r>
        <w:proofErr w:type="spellEnd"/>
        <w:r w:rsidR="00003D98">
          <w:rPr>
            <w:lang w:val="en-US"/>
          </w:rPr>
          <w:t>-motif sequences</w:t>
        </w:r>
      </w:ins>
      <w:r w:rsidR="00F55E8F">
        <w:rPr>
          <w:lang w:val="en-US"/>
        </w:rPr>
        <w:t xml:space="preserve">. </w:t>
      </w:r>
      <w:ins w:id="39" w:author="Alex" w:date="2020-04-02T11:26:00Z">
        <w:r w:rsidR="00003D98">
          <w:rPr>
            <w:lang w:val="en-US"/>
          </w:rPr>
          <w:t xml:space="preserve">In cell </w:t>
        </w:r>
      </w:ins>
      <w:ins w:id="40" w:author="Alex" w:date="2020-04-02T11:27:00Z">
        <w:r w:rsidR="00003D98">
          <w:rPr>
            <w:lang w:val="en-US"/>
          </w:rPr>
          <w:t>f</w:t>
        </w:r>
      </w:ins>
      <w:del w:id="41" w:author="Alex" w:date="2020-04-02T11:27:00Z">
        <w:r w:rsidR="00F55E8F" w:rsidDel="00003D98">
          <w:rPr>
            <w:lang w:val="en-US"/>
          </w:rPr>
          <w:delText>F</w:delText>
        </w:r>
      </w:del>
      <w:r w:rsidR="00F55E8F">
        <w:rPr>
          <w:lang w:val="en-US"/>
        </w:rPr>
        <w:t xml:space="preserve">ormation </w:t>
      </w:r>
      <w:del w:id="42" w:author="Alex" w:date="2020-04-02T11:27:00Z">
        <w:r w:rsidR="00F55E8F" w:rsidDel="00003D98">
          <w:rPr>
            <w:lang w:val="en-US"/>
          </w:rPr>
          <w:delText xml:space="preserve">in cell </w:delText>
        </w:r>
      </w:del>
      <w:r w:rsidR="00F55E8F">
        <w:rPr>
          <w:lang w:val="en-US"/>
        </w:rPr>
        <w:t xml:space="preserve">of </w:t>
      </w:r>
      <w:proofErr w:type="spellStart"/>
      <w:r w:rsidR="00F55E8F">
        <w:rPr>
          <w:lang w:val="en-US"/>
        </w:rPr>
        <w:t>i</w:t>
      </w:r>
      <w:proofErr w:type="spellEnd"/>
      <w:r w:rsidR="00F55E8F">
        <w:rPr>
          <w:lang w:val="en-US"/>
        </w:rPr>
        <w:t xml:space="preserve">-DNA with motifs stable </w:t>
      </w:r>
      <w:r w:rsidR="00F55E8F" w:rsidRPr="009A4CC6">
        <w:rPr>
          <w:i/>
          <w:lang w:val="en-US"/>
        </w:rPr>
        <w:t>in vitro</w:t>
      </w:r>
      <w:r w:rsidR="00F55E8F">
        <w:rPr>
          <w:lang w:val="en-US"/>
        </w:rPr>
        <w:t xml:space="preserve"> at near neutral pH was confirmed by in cell NMR.</w:t>
      </w:r>
      <w:del w:id="43" w:author="Alex" w:date="2020-04-02T11:27:00Z">
        <w:r w:rsidR="004A6D35" w:rsidDel="00003D98">
          <w:rPr>
            <w:lang w:val="en-US"/>
          </w:rPr>
          <w:delText xml:space="preserve"> </w:delText>
        </w:r>
      </w:del>
    </w:p>
    <w:p w14:paraId="30CB2775" w14:textId="51F0576D" w:rsidR="00192ABF" w:rsidRDefault="00192ABF" w:rsidP="00497461">
      <w:pPr>
        <w:rPr>
          <w:b/>
          <w:sz w:val="22"/>
        </w:rPr>
      </w:pPr>
    </w:p>
    <w:p w14:paraId="0F2FAFB0" w14:textId="77777777" w:rsidR="00BF0D1B" w:rsidRDefault="00BF0D1B" w:rsidP="0019767A">
      <w:pPr>
        <w:widowControl/>
        <w:jc w:val="left"/>
        <w:rPr>
          <w:rFonts w:asciiTheme="majorHAnsi" w:eastAsiaTheme="majorEastAsia" w:hAnsiTheme="majorHAnsi" w:cstheme="majorBidi"/>
          <w:b/>
          <w:bCs/>
          <w:sz w:val="32"/>
          <w:szCs w:val="32"/>
        </w:rPr>
      </w:pPr>
      <w:r>
        <w:br w:type="page"/>
      </w:r>
    </w:p>
    <w:p w14:paraId="02F983FE" w14:textId="406F76DC" w:rsidR="006F461B" w:rsidRDefault="00E6584B" w:rsidP="009102F9">
      <w:pPr>
        <w:pStyle w:val="Heading2"/>
        <w:spacing w:before="0" w:after="120" w:line="240" w:lineRule="auto"/>
      </w:pPr>
      <w:r>
        <w:lastRenderedPageBreak/>
        <w:t>Materials</w:t>
      </w:r>
      <w:r>
        <w:rPr>
          <w:rFonts w:hint="eastAsia"/>
        </w:rPr>
        <w:t xml:space="preserve"> </w:t>
      </w:r>
      <w:r>
        <w:t xml:space="preserve">and </w:t>
      </w:r>
      <w:r w:rsidR="006F461B">
        <w:rPr>
          <w:rFonts w:hint="eastAsia"/>
        </w:rPr>
        <w:t>M</w:t>
      </w:r>
      <w:r w:rsidR="006F461B">
        <w:t>ethods</w:t>
      </w:r>
    </w:p>
    <w:p w14:paraId="4D3B11CF" w14:textId="740E810E" w:rsidR="00C02FC4" w:rsidRDefault="00C02FC4" w:rsidP="009102F9">
      <w:pPr>
        <w:pStyle w:val="NormalWeb"/>
        <w:spacing w:before="0" w:beforeAutospacing="0" w:after="120" w:afterAutospacing="0"/>
        <w:jc w:val="both"/>
        <w:rPr>
          <w:rFonts w:eastAsiaTheme="minorEastAsia"/>
          <w:b/>
          <w:lang w:val="en-US" w:eastAsia="zh-CN"/>
        </w:rPr>
      </w:pPr>
      <w:r>
        <w:rPr>
          <w:rFonts w:eastAsiaTheme="minorEastAsia"/>
          <w:b/>
          <w:lang w:val="en-US" w:eastAsia="zh-CN"/>
        </w:rPr>
        <w:t>Nomenclature</w:t>
      </w:r>
      <w:r w:rsidR="00340715">
        <w:rPr>
          <w:rFonts w:eastAsiaTheme="minorEastAsia"/>
          <w:b/>
          <w:lang w:val="en-US" w:eastAsia="zh-CN"/>
        </w:rPr>
        <w:t xml:space="preserve"> of sequences, </w:t>
      </w:r>
      <w:r>
        <w:rPr>
          <w:rFonts w:eastAsiaTheme="minorEastAsia"/>
          <w:b/>
          <w:lang w:val="en-US" w:eastAsia="zh-CN"/>
        </w:rPr>
        <w:t>preparation of oligonucleotides</w:t>
      </w:r>
      <w:r w:rsidR="00340715">
        <w:rPr>
          <w:rFonts w:eastAsiaTheme="minorEastAsia"/>
          <w:b/>
          <w:lang w:val="en-US" w:eastAsia="zh-CN"/>
        </w:rPr>
        <w:t xml:space="preserve"> and re</w:t>
      </w:r>
      <w:ins w:id="44" w:author="Liezel Tamon" w:date="2020-04-21T14:25:00Z">
        <w:r w:rsidR="00073D2E">
          <w:rPr>
            <w:rFonts w:eastAsiaTheme="minorEastAsia"/>
            <w:b/>
            <w:lang w:val="en-US" w:eastAsia="zh-CN"/>
          </w:rPr>
          <w:t>a</w:t>
        </w:r>
      </w:ins>
      <w:r w:rsidR="00340715">
        <w:rPr>
          <w:rFonts w:eastAsiaTheme="minorEastAsia"/>
          <w:b/>
          <w:lang w:val="en-US" w:eastAsia="zh-CN"/>
        </w:rPr>
        <w:t>gents</w:t>
      </w:r>
    </w:p>
    <w:p w14:paraId="562ED2BA" w14:textId="1207A974" w:rsidR="0001451F" w:rsidRDefault="00F661FB" w:rsidP="00964C37">
      <w:pPr>
        <w:spacing w:after="120"/>
      </w:pPr>
      <w:r w:rsidRPr="00AD1DB4">
        <w:t>2</w:t>
      </w:r>
      <w:r w:rsidR="004521DC" w:rsidRPr="00AD1DB4">
        <w:t>3</w:t>
      </w:r>
      <w:r w:rsidRPr="00AD1DB4">
        <w:t>6</w:t>
      </w:r>
      <w:r w:rsidR="00340715" w:rsidRPr="00AD1DB4">
        <w:t xml:space="preserve"> </w:t>
      </w:r>
      <w:proofErr w:type="spellStart"/>
      <w:r w:rsidRPr="00AD1DB4">
        <w:t>i</w:t>
      </w:r>
      <w:proofErr w:type="spellEnd"/>
      <w:r w:rsidR="001C2DD6" w:rsidRPr="00AD1DB4">
        <w:t>-motif</w:t>
      </w:r>
      <w:r w:rsidRPr="00AD1DB4">
        <w:t xml:space="preserve"> forming sequences </w:t>
      </w:r>
      <w:r w:rsidR="0066097C" w:rsidRPr="00AD1DB4">
        <w:t>were investigated, divided into four types based</w:t>
      </w:r>
      <w:r w:rsidR="00F55E8F">
        <w:t xml:space="preserve"> on</w:t>
      </w:r>
      <w:r w:rsidR="0066097C" w:rsidRPr="00AD1DB4">
        <w:t xml:space="preserve"> C-tract length</w:t>
      </w:r>
      <w:r w:rsidR="00F55E8F">
        <w:t xml:space="preserve">: each oligonucleotide </w:t>
      </w:r>
      <w:r w:rsidR="00F55E8F" w:rsidRPr="007F1A27">
        <w:t xml:space="preserve">contained </w:t>
      </w:r>
      <w:r w:rsidR="007F1A27" w:rsidRPr="00AD1DB4">
        <w:t>four identical C-tracts</w:t>
      </w:r>
      <w:r w:rsidR="007F1A27" w:rsidDel="007F1A27">
        <w:t xml:space="preserve"> </w:t>
      </w:r>
      <w:r w:rsidR="00F55E8F">
        <w:t xml:space="preserve">of </w:t>
      </w:r>
      <w:r w:rsidR="0066097C" w:rsidRPr="00AD1DB4">
        <w:t>3, 4, 5,</w:t>
      </w:r>
      <w:r w:rsidR="00375677">
        <w:t xml:space="preserve"> </w:t>
      </w:r>
      <w:r w:rsidR="00F55E8F">
        <w:t>or</w:t>
      </w:r>
      <w:r w:rsidR="00375677">
        <w:t xml:space="preserve"> </w:t>
      </w:r>
      <w:r w:rsidR="0066097C" w:rsidRPr="00AD1DB4">
        <w:t>6</w:t>
      </w:r>
      <w:r w:rsidR="00F55E8F">
        <w:t xml:space="preserve"> cytosines</w:t>
      </w:r>
      <w:r w:rsidR="007F1A27" w:rsidRPr="007F1A27">
        <w:t xml:space="preserve"> </w:t>
      </w:r>
      <w:r w:rsidR="007F1A27" w:rsidRPr="00AD1DB4">
        <w:t>which are separated by three</w:t>
      </w:r>
      <w:r w:rsidR="007F1A27">
        <w:t xml:space="preserve"> spacers</w:t>
      </w:r>
      <w:r w:rsidR="00F55E8F">
        <w:t>;</w:t>
      </w:r>
      <w:r w:rsidR="00110688" w:rsidRPr="00AD1DB4">
        <w:t xml:space="preserve"> see sequences information</w:t>
      </w:r>
      <w:r w:rsidR="00F55E8F">
        <w:t xml:space="preserve"> provided</w:t>
      </w:r>
      <w:r w:rsidR="00110688" w:rsidRPr="00AD1DB4">
        <w:t xml:space="preserve"> in </w:t>
      </w:r>
      <w:r w:rsidR="00110688" w:rsidRPr="00375677">
        <w:rPr>
          <w:b/>
        </w:rPr>
        <w:t>Table</w:t>
      </w:r>
      <w:r w:rsidR="009F2C1B">
        <w:rPr>
          <w:b/>
        </w:rPr>
        <w:t>s</w:t>
      </w:r>
      <w:r w:rsidR="00110688" w:rsidRPr="00375677">
        <w:rPr>
          <w:b/>
        </w:rPr>
        <w:t xml:space="preserve"> </w:t>
      </w:r>
      <w:r w:rsidR="009F2C1B">
        <w:rPr>
          <w:b/>
        </w:rPr>
        <w:t>S</w:t>
      </w:r>
      <w:r w:rsidR="00110688" w:rsidRPr="00375677">
        <w:rPr>
          <w:b/>
        </w:rPr>
        <w:t>1</w:t>
      </w:r>
      <w:r w:rsidR="00110688" w:rsidRPr="00AD1DB4">
        <w:t xml:space="preserve"> and </w:t>
      </w:r>
      <w:r w:rsidR="00110688" w:rsidRPr="00375677">
        <w:rPr>
          <w:b/>
        </w:rPr>
        <w:t>S</w:t>
      </w:r>
      <w:r w:rsidR="009F2C1B">
        <w:rPr>
          <w:b/>
        </w:rPr>
        <w:t>2</w:t>
      </w:r>
      <w:r w:rsidR="0066097C" w:rsidRPr="00AD1DB4">
        <w:t xml:space="preserve">. </w:t>
      </w:r>
      <w:r w:rsidR="00F55E8F" w:rsidRPr="009F2C1B">
        <w:t>Note that we will generally prefer the word “</w:t>
      </w:r>
      <w:r w:rsidR="00F55E8F" w:rsidRPr="009F2C1B">
        <w:rPr>
          <w:i/>
        </w:rPr>
        <w:t>spacer</w:t>
      </w:r>
      <w:r w:rsidR="00F55E8F" w:rsidRPr="009F2C1B">
        <w:t>” over “</w:t>
      </w:r>
      <w:r w:rsidR="00F55E8F" w:rsidRPr="009F2C1B">
        <w:rPr>
          <w:i/>
        </w:rPr>
        <w:t>loop</w:t>
      </w:r>
      <w:r w:rsidR="00F55E8F" w:rsidRPr="009F2C1B">
        <w:t xml:space="preserve">” as the identity of the bases participating in the loop does not always matches the spacer sequence: some cytosines thought to be involved in the </w:t>
      </w:r>
      <w:proofErr w:type="spellStart"/>
      <w:r w:rsidR="00F55E8F" w:rsidRPr="009F2C1B">
        <w:t>i</w:t>
      </w:r>
      <w:proofErr w:type="spellEnd"/>
      <w:r w:rsidR="00F55E8F" w:rsidRPr="009F2C1B">
        <w:t xml:space="preserve">-DNA stem may rather participate </w:t>
      </w:r>
      <w:del w:id="45" w:author="Alex" w:date="2020-04-02T17:49:00Z">
        <w:r w:rsidR="00F55E8F" w:rsidRPr="009F2C1B" w:rsidDel="00384670">
          <w:delText xml:space="preserve">to </w:delText>
        </w:r>
      </w:del>
      <w:ins w:id="46" w:author="Alex" w:date="2020-04-02T17:49:00Z">
        <w:r w:rsidR="00384670">
          <w:t>in</w:t>
        </w:r>
        <w:r w:rsidR="00384670" w:rsidRPr="009F2C1B">
          <w:t xml:space="preserve"> </w:t>
        </w:r>
      </w:ins>
      <w:r w:rsidR="00F55E8F" w:rsidRPr="009F2C1B">
        <w:t>the loops, especially when spacers are short</w:t>
      </w:r>
      <w:r w:rsidR="004521DC" w:rsidRPr="009F2C1B">
        <w:t>.</w:t>
      </w:r>
      <w:r w:rsidR="004521DC" w:rsidRPr="00AD1DB4">
        <w:t xml:space="preserve"> </w:t>
      </w:r>
      <w:r w:rsidR="00110688" w:rsidRPr="00AD1DB4">
        <w:t>For most sequences (</w:t>
      </w:r>
      <w:r w:rsidR="004521DC" w:rsidRPr="00AD1DB4">
        <w:t>212</w:t>
      </w:r>
      <w:r w:rsidR="0001451F">
        <w:t xml:space="preserve"> out of 236</w:t>
      </w:r>
      <w:r w:rsidR="00110688" w:rsidRPr="00AD1DB4">
        <w:t xml:space="preserve">), </w:t>
      </w:r>
      <w:r w:rsidR="00F55E8F">
        <w:t>these spacer regions</w:t>
      </w:r>
      <w:r w:rsidR="0066097C" w:rsidRPr="00AD1DB4">
        <w:t xml:space="preserve"> were consisting of </w:t>
      </w:r>
      <w:proofErr w:type="spellStart"/>
      <w:r w:rsidR="00105FEF" w:rsidRPr="00AD1DB4">
        <w:t>thymidines</w:t>
      </w:r>
      <w:proofErr w:type="spellEnd"/>
      <w:r w:rsidR="0001451F">
        <w:t xml:space="preserve"> only, </w:t>
      </w:r>
      <w:r w:rsidR="00105FEF" w:rsidRPr="00AD1DB4">
        <w:t>ranging from 1 to 6</w:t>
      </w:r>
      <w:r w:rsidR="0001451F">
        <w:t xml:space="preserve"> nucleotides</w:t>
      </w:r>
      <w:r w:rsidR="00105FEF" w:rsidRPr="00AD1DB4">
        <w:t xml:space="preserve">. </w:t>
      </w:r>
      <w:r w:rsidR="00A73E0E" w:rsidRPr="00AD1DB4">
        <w:t xml:space="preserve">The nomenclature </w:t>
      </w:r>
      <w:r w:rsidR="008C1A5B">
        <w:t>is</w:t>
      </w:r>
      <w:r w:rsidR="00A73E0E" w:rsidRPr="00AD1DB4">
        <w:t xml:space="preserve"> shown in </w:t>
      </w:r>
      <w:r w:rsidR="00A73E0E" w:rsidRPr="00375677">
        <w:rPr>
          <w:b/>
        </w:rPr>
        <w:t xml:space="preserve">Table </w:t>
      </w:r>
      <w:r w:rsidR="009F2C1B">
        <w:rPr>
          <w:b/>
        </w:rPr>
        <w:t>S2</w:t>
      </w:r>
      <w:r w:rsidR="00A73E0E" w:rsidRPr="00AD1DB4">
        <w:t xml:space="preserve">: </w:t>
      </w:r>
      <w:r w:rsidR="008C1A5B">
        <w:t xml:space="preserve">a </w:t>
      </w:r>
      <w:ins w:id="47" w:author="Alex" w:date="2020-04-02T17:49:00Z">
        <w:r w:rsidR="00384670">
          <w:t>“</w:t>
        </w:r>
      </w:ins>
      <w:del w:id="48" w:author="Alex" w:date="2020-04-02T17:49:00Z">
        <w:r w:rsidR="00A73E0E" w:rsidRPr="00AD1DB4" w:rsidDel="00384670">
          <w:delText>‘</w:delText>
        </w:r>
      </w:del>
      <w:r w:rsidR="00A73E0E" w:rsidRPr="00AD1DB4">
        <w:t>T</w:t>
      </w:r>
      <w:ins w:id="49" w:author="Alex" w:date="2020-04-02T17:49:00Z">
        <w:r w:rsidR="00384670">
          <w:t>”</w:t>
        </w:r>
      </w:ins>
      <w:del w:id="50" w:author="Alex" w:date="2020-04-02T17:49:00Z">
        <w:r w:rsidR="00A73E0E" w:rsidRPr="00AD1DB4" w:rsidDel="00384670">
          <w:delText>’</w:delText>
        </w:r>
      </w:del>
      <w:r w:rsidR="00A73E0E" w:rsidRPr="00AD1DB4">
        <w:t xml:space="preserve"> </w:t>
      </w:r>
      <w:r w:rsidR="008C1A5B">
        <w:t xml:space="preserve">prefix </w:t>
      </w:r>
      <w:r w:rsidR="00A73E0E" w:rsidRPr="00AD1DB4">
        <w:t xml:space="preserve">means that </w:t>
      </w:r>
      <w:r w:rsidR="00F55E8F">
        <w:t>the three</w:t>
      </w:r>
      <w:r w:rsidR="00A73E0E" w:rsidRPr="00AD1DB4">
        <w:t xml:space="preserve"> </w:t>
      </w:r>
      <w:r w:rsidR="00F55E8F">
        <w:t>spacers</w:t>
      </w:r>
      <w:r w:rsidR="00A73E0E" w:rsidRPr="00AD1DB4">
        <w:t xml:space="preserve"> are composed of thymine base</w:t>
      </w:r>
      <w:r w:rsidR="0001451F">
        <w:t>s</w:t>
      </w:r>
      <w:r w:rsidR="00A73E0E" w:rsidRPr="00AD1DB4">
        <w:t xml:space="preserve"> only;</w:t>
      </w:r>
      <w:r w:rsidR="008C1A5B">
        <w:t xml:space="preserve"> the</w:t>
      </w:r>
      <w:r w:rsidR="00A73E0E" w:rsidRPr="00AD1DB4">
        <w:t xml:space="preserve"> three consecutive numbers refer to lengths of the three </w:t>
      </w:r>
      <w:r w:rsidR="000921D7">
        <w:t>spacers</w:t>
      </w:r>
      <w:r w:rsidR="00A73E0E" w:rsidRPr="00AD1DB4">
        <w:t xml:space="preserve"> in the 5' to 3' direction; </w:t>
      </w:r>
      <w:r w:rsidR="008C1A5B">
        <w:t xml:space="preserve">while the </w:t>
      </w:r>
      <w:ins w:id="51" w:author="Alex" w:date="2020-04-02T17:50:00Z">
        <w:r w:rsidR="00384670">
          <w:t>“</w:t>
        </w:r>
      </w:ins>
      <w:del w:id="52" w:author="Alex" w:date="2020-04-02T17:50:00Z">
        <w:r w:rsidR="00A73E0E" w:rsidRPr="00AD1DB4" w:rsidDel="00384670">
          <w:delText>‘</w:delText>
        </w:r>
      </w:del>
      <w:r w:rsidR="00A73E0E" w:rsidRPr="00AD1DB4">
        <w:t>-3</w:t>
      </w:r>
      <w:ins w:id="53" w:author="Alex" w:date="2020-04-02T17:50:00Z">
        <w:r w:rsidR="00384670">
          <w:t>”</w:t>
        </w:r>
      </w:ins>
      <w:r w:rsidR="00A73E0E" w:rsidRPr="00AD1DB4">
        <w:t xml:space="preserve">, </w:t>
      </w:r>
      <w:ins w:id="54" w:author="Alex" w:date="2020-04-02T17:50:00Z">
        <w:r w:rsidR="00384670">
          <w:t>“</w:t>
        </w:r>
      </w:ins>
      <w:r w:rsidR="00A73E0E" w:rsidRPr="00AD1DB4">
        <w:t>-4</w:t>
      </w:r>
      <w:ins w:id="55" w:author="Alex" w:date="2020-04-02T17:50:00Z">
        <w:r w:rsidR="00384670">
          <w:t>”</w:t>
        </w:r>
      </w:ins>
      <w:r w:rsidR="00A73E0E" w:rsidRPr="00AD1DB4">
        <w:t xml:space="preserve">, </w:t>
      </w:r>
      <w:ins w:id="56" w:author="Alex" w:date="2020-04-02T17:50:00Z">
        <w:r w:rsidR="00384670">
          <w:t>“</w:t>
        </w:r>
      </w:ins>
      <w:r w:rsidR="00A73E0E" w:rsidRPr="00AD1DB4">
        <w:t>-5</w:t>
      </w:r>
      <w:ins w:id="57" w:author="Alex" w:date="2020-04-02T17:50:00Z">
        <w:r w:rsidR="00384670">
          <w:t>”</w:t>
        </w:r>
      </w:ins>
      <w:r w:rsidR="00A73E0E" w:rsidRPr="00AD1DB4">
        <w:t xml:space="preserve"> </w:t>
      </w:r>
      <w:r w:rsidR="008C1A5B">
        <w:t>or</w:t>
      </w:r>
      <w:r w:rsidR="008C1A5B" w:rsidRPr="00AD1DB4">
        <w:t xml:space="preserve"> </w:t>
      </w:r>
      <w:ins w:id="58" w:author="Alex" w:date="2020-04-02T17:50:00Z">
        <w:r w:rsidR="00384670">
          <w:t>“</w:t>
        </w:r>
      </w:ins>
      <w:r w:rsidR="00A73E0E" w:rsidRPr="00AD1DB4">
        <w:t>-6</w:t>
      </w:r>
      <w:ins w:id="59" w:author="Alex" w:date="2020-04-02T17:50:00Z">
        <w:r w:rsidR="00384670">
          <w:t>”</w:t>
        </w:r>
      </w:ins>
      <w:del w:id="60" w:author="Alex" w:date="2020-04-02T17:50:00Z">
        <w:r w:rsidR="00A73E0E" w:rsidRPr="00AD1DB4" w:rsidDel="00384670">
          <w:delText>’</w:delText>
        </w:r>
      </w:del>
      <w:r w:rsidR="00A73E0E" w:rsidRPr="00AD1DB4">
        <w:t xml:space="preserve"> </w:t>
      </w:r>
      <w:r w:rsidR="008C1A5B">
        <w:t xml:space="preserve">suffix </w:t>
      </w:r>
      <w:r w:rsidR="00A73E0E" w:rsidRPr="00AD1DB4">
        <w:t>refer</w:t>
      </w:r>
      <w:r w:rsidR="008C1A5B">
        <w:t>s</w:t>
      </w:r>
      <w:r w:rsidR="00A73E0E" w:rsidRPr="00AD1DB4">
        <w:t xml:space="preserve"> to sequences with four </w:t>
      </w:r>
      <w:r w:rsidR="00A73E0E" w:rsidRPr="00AD1DB4">
        <w:rPr>
          <w:i/>
        </w:rPr>
        <w:t>C</w:t>
      </w:r>
      <w:r w:rsidR="00A73E0E" w:rsidRPr="00AD1DB4">
        <w:rPr>
          <w:i/>
          <w:vertAlign w:val="subscript"/>
        </w:rPr>
        <w:t>3</w:t>
      </w:r>
      <w:r w:rsidR="00A73E0E" w:rsidRPr="00AD1DB4">
        <w:t xml:space="preserve">, </w:t>
      </w:r>
      <w:r w:rsidR="00A73E0E" w:rsidRPr="00AD1DB4">
        <w:rPr>
          <w:i/>
        </w:rPr>
        <w:t>C</w:t>
      </w:r>
      <w:r w:rsidR="00A73E0E" w:rsidRPr="00AD1DB4">
        <w:rPr>
          <w:i/>
          <w:vertAlign w:val="subscript"/>
        </w:rPr>
        <w:t>4</w:t>
      </w:r>
      <w:r w:rsidR="00A73E0E" w:rsidRPr="00AD1DB4">
        <w:t xml:space="preserve">, </w:t>
      </w:r>
      <w:r w:rsidR="00A73E0E" w:rsidRPr="00AD1DB4">
        <w:rPr>
          <w:i/>
        </w:rPr>
        <w:t>C</w:t>
      </w:r>
      <w:r w:rsidR="00A73E0E" w:rsidRPr="00AD1DB4">
        <w:rPr>
          <w:i/>
          <w:vertAlign w:val="subscript"/>
        </w:rPr>
        <w:t>5</w:t>
      </w:r>
      <w:r w:rsidR="00A73E0E" w:rsidRPr="00AD1DB4">
        <w:t xml:space="preserve">, and </w:t>
      </w:r>
      <w:r w:rsidR="00A73E0E" w:rsidRPr="00AD1DB4">
        <w:rPr>
          <w:i/>
        </w:rPr>
        <w:t>C</w:t>
      </w:r>
      <w:r w:rsidR="00A73E0E" w:rsidRPr="00AD1DB4">
        <w:rPr>
          <w:i/>
          <w:vertAlign w:val="subscript"/>
        </w:rPr>
        <w:t>6</w:t>
      </w:r>
      <w:r w:rsidR="00A73E0E" w:rsidRPr="00AD1DB4">
        <w:t xml:space="preserve"> tracts, respectively.</w:t>
      </w:r>
    </w:p>
    <w:p w14:paraId="06E74067" w14:textId="10EE57D0" w:rsidR="0001451F" w:rsidRDefault="00836F85" w:rsidP="00964C37">
      <w:pPr>
        <w:spacing w:after="120"/>
      </w:pPr>
      <w:r w:rsidRPr="00AD1DB4">
        <w:t xml:space="preserve">In order to compare the effects of </w:t>
      </w:r>
      <w:r w:rsidR="000921D7">
        <w:t>spacer</w:t>
      </w:r>
      <w:r w:rsidRPr="00AD1DB4">
        <w:t xml:space="preserve"> arrangement on</w:t>
      </w:r>
      <w:r w:rsidR="004C5F40" w:rsidRPr="00AD1DB4">
        <w:t xml:space="preserve"> </w:t>
      </w:r>
      <w:proofErr w:type="spellStart"/>
      <w:r w:rsidR="004C5F40" w:rsidRPr="00AD1DB4">
        <w:t>i</w:t>
      </w:r>
      <w:proofErr w:type="spellEnd"/>
      <w:r w:rsidR="004C5F40" w:rsidRPr="00AD1DB4">
        <w:t xml:space="preserve">-motif stability, </w:t>
      </w:r>
      <w:r w:rsidR="00FD764D">
        <w:t xml:space="preserve">the notion of </w:t>
      </w:r>
      <w:r w:rsidR="004C5F40" w:rsidRPr="00AD1DB4">
        <w:t xml:space="preserve">sequence </w:t>
      </w:r>
      <w:r w:rsidR="004C5F40" w:rsidRPr="00801BE4">
        <w:rPr>
          <w:i/>
        </w:rPr>
        <w:t>group</w:t>
      </w:r>
      <w:r w:rsidR="004C5F40" w:rsidRPr="00AD1DB4">
        <w:t xml:space="preserve"> was introduced</w:t>
      </w:r>
      <w:r w:rsidR="009073F0">
        <w:t xml:space="preserve"> </w:t>
      </w:r>
      <w:r w:rsidR="009073F0">
        <w:fldChar w:fldCharType="begin"/>
      </w:r>
      <w:r w:rsidR="009073F0">
        <w:instrText xml:space="preserve"> ADDIN EN.CITE &lt;EndNote&gt;&lt;Cite&gt;&lt;Author&gt;Cheng&lt;/Author&gt;&lt;Year&gt;2018&lt;/Year&gt;&lt;RecNum&gt;92&lt;/RecNum&gt;&lt;DisplayText&gt;(37)&lt;/DisplayText&gt;&lt;record&gt;&lt;rec-number&gt;92&lt;/rec-number&gt;&lt;foreign-keys&gt;&lt;key app="EN" db-id="2ar0zdpzpd9axqe2vppvt0alxfdfxrv2d52e" timestamp="1549145708"&gt;92&lt;/key&gt;&lt;/foreign-keys&gt;&lt;ref-type name="Journal Article"&gt;17&lt;/ref-type&gt;&lt;contributors&gt;&lt;authors&gt;&lt;author&gt;Cheng, M.&lt;/author&gt;&lt;author&gt;Cheng, Y.&lt;/author&gt;&lt;author&gt;Hao, J.&lt;/author&gt;&lt;author&gt;Jia, G.&lt;/author&gt;&lt;author&gt;Zhou, J.&lt;/author&gt;&lt;author&gt;Mergny, J. L.&lt;/author&gt;&lt;author&gt;Li, C.&lt;/author&gt;&lt;/authors&gt;&lt;/contributors&gt;&lt;auth-address&gt;State Key Laboratory of Catalysis, Dalian Institute of Chemical Physics, Chinese Academy of Sciences, Dalian 116023, China.&amp;#xD;University of Chinese Academy of Sciences, No. 19A Yuquan Road, Beijing 100049, China.&amp;#xD;State Key Laboratory of Analytical Chemistry for Life Science, School of Chemistry and Chemical Engineering, Nanjing University, Nanjing 210023, China.&amp;#xD;ARNA Laboratory, Inserm U1212, CNRS UMR5320, IECB, Universite de Bordeaux, Pessac 33607, France.&amp;#xD;Institute of Biophysics of the CAS, v.v.i., Kralovopolska 135, 612 65 Brno, Czech Republic.&lt;/auth-address&gt;&lt;titles&gt;&lt;title&gt;Loop permutation affects the topology and stability of G-quadruplexes&lt;/title&gt;&lt;secondary-title&gt;Nucleic Acids Res&lt;/secondary-title&gt;&lt;/titles&gt;&lt;periodical&gt;&lt;full-title&gt;Nucleic Acids Res&lt;/full-title&gt;&lt;/periodical&gt;&lt;pages&gt;9264-9275&lt;/pages&gt;&lt;volume&gt;46&lt;/volume&gt;&lt;number&gt;18&lt;/number&gt;&lt;dates&gt;&lt;year&gt;2018&lt;/year&gt;&lt;pub-dates&gt;&lt;date&gt;Oct 12&lt;/date&gt;&lt;/pub-dates&gt;&lt;/dates&gt;&lt;isbn&gt;1362-4962 (Electronic)&amp;#xD;0305-1048 (Linking)&lt;/isbn&gt;&lt;accession-num&gt;30184167&lt;/accession-num&gt;&lt;urls&gt;&lt;related-urls&gt;&lt;url&gt;https://www.ncbi.nlm.nih.gov/pubmed/30184167&lt;/url&gt;&lt;/related-urls&gt;&lt;/urls&gt;&lt;custom2&gt;PMC6182180&lt;/custom2&gt;&lt;electronic-resource-num&gt;10.1093/nar/gky757&lt;/electronic-resource-num&gt;&lt;/record&gt;&lt;/Cite&gt;&lt;/EndNote&gt;</w:instrText>
      </w:r>
      <w:r w:rsidR="009073F0">
        <w:fldChar w:fldCharType="separate"/>
      </w:r>
      <w:r w:rsidR="009073F0">
        <w:rPr>
          <w:noProof/>
        </w:rPr>
        <w:t>(37)</w:t>
      </w:r>
      <w:r w:rsidR="009073F0">
        <w:fldChar w:fldCharType="end"/>
      </w:r>
      <w:r w:rsidR="004C5F40" w:rsidRPr="00AD1DB4">
        <w:t xml:space="preserve">. The sequences in the same group </w:t>
      </w:r>
      <w:r w:rsidR="00A73E0E" w:rsidRPr="00AD1DB4">
        <w:t xml:space="preserve">are only </w:t>
      </w:r>
      <w:r w:rsidR="00FD764D" w:rsidRPr="00AD1DB4">
        <w:t>differ</w:t>
      </w:r>
      <w:r w:rsidR="00FD764D">
        <w:t>ing</w:t>
      </w:r>
      <w:r w:rsidR="00FD764D" w:rsidRPr="00AD1DB4">
        <w:t xml:space="preserve"> </w:t>
      </w:r>
      <w:r w:rsidR="00A73E0E" w:rsidRPr="00AD1DB4">
        <w:t>in</w:t>
      </w:r>
      <w:r w:rsidR="00FD764D">
        <w:t xml:space="preserve"> the way</w:t>
      </w:r>
      <w:r w:rsidR="00A73E0E" w:rsidRPr="00AD1DB4">
        <w:t xml:space="preserve"> </w:t>
      </w:r>
      <w:r w:rsidR="00F55E8F">
        <w:t>spacers</w:t>
      </w:r>
      <w:r w:rsidR="00FD764D">
        <w:t xml:space="preserve"> are</w:t>
      </w:r>
      <w:r w:rsidR="00A73E0E" w:rsidRPr="00AD1DB4">
        <w:t xml:space="preserve"> permut</w:t>
      </w:r>
      <w:r w:rsidR="00FD764D">
        <w:t>ed</w:t>
      </w:r>
      <w:r w:rsidR="004C5F40" w:rsidRPr="00AD1DB4">
        <w:t xml:space="preserve">. </w:t>
      </w:r>
      <w:r w:rsidR="0073579F">
        <w:t>A g</w:t>
      </w:r>
      <w:r w:rsidR="004C5F40" w:rsidRPr="00AD1DB4">
        <w:t>roup</w:t>
      </w:r>
      <w:r w:rsidR="00A73E0E" w:rsidRPr="00AD1DB4">
        <w:t xml:space="preserve"> is named after the first sequence in the group. For example, the T112-3 group is composed of three sequences T112-3, T121-3, and T211-3.</w:t>
      </w:r>
      <w:r w:rsidR="0073579F">
        <w:t xml:space="preserve"> All three sequences have the same length</w:t>
      </w:r>
      <w:r w:rsidR="00F55E8F">
        <w:t xml:space="preserve">, the same </w:t>
      </w:r>
      <w:r w:rsidR="0073579F">
        <w:t>overall base content</w:t>
      </w:r>
      <w:r w:rsidR="00F55E8F">
        <w:t xml:space="preserve"> with short spacers composed of one or two </w:t>
      </w:r>
      <w:proofErr w:type="spellStart"/>
      <w:r w:rsidR="00F55E8F">
        <w:t>thymines</w:t>
      </w:r>
      <w:proofErr w:type="spellEnd"/>
      <w:r w:rsidR="00F55E8F">
        <w:t xml:space="preserve"> separating four runs of three cytosines</w:t>
      </w:r>
      <w:r w:rsidR="0073579F">
        <w:t>.</w:t>
      </w:r>
      <w:del w:id="61" w:author="Alex" w:date="2020-04-02T17:51:00Z">
        <w:r w:rsidR="004C5F40" w:rsidRPr="00AD1DB4" w:rsidDel="00384670">
          <w:rPr>
            <w:rFonts w:hint="eastAsia"/>
          </w:rPr>
          <w:delText xml:space="preserve"> </w:delText>
        </w:r>
      </w:del>
    </w:p>
    <w:p w14:paraId="233E0648" w14:textId="589B0DF5" w:rsidR="00E30CC6" w:rsidRDefault="0001451F" w:rsidP="00964C37">
      <w:pPr>
        <w:spacing w:after="120"/>
      </w:pPr>
      <w:r w:rsidRPr="00AD1DB4">
        <w:t xml:space="preserve">All oligonucleotides purified by ultra-PAGE were ordered from </w:t>
      </w:r>
      <w:proofErr w:type="spellStart"/>
      <w:r w:rsidRPr="00AD1DB4">
        <w:t>Sangon</w:t>
      </w:r>
      <w:proofErr w:type="spellEnd"/>
      <w:r w:rsidRPr="00AD1DB4">
        <w:t xml:space="preserve"> Biotech</w:t>
      </w:r>
      <w:r>
        <w:t xml:space="preserve"> (Shanghai, China)</w:t>
      </w:r>
      <w:r w:rsidR="00C4692C">
        <w:t xml:space="preserve"> and chemicals were purchased from Sigma-Aldrich</w:t>
      </w:r>
      <w:r w:rsidRPr="00AD1DB4">
        <w:t xml:space="preserve">, dissolved in distilled and deionized water (18.2 </w:t>
      </w:r>
      <w:proofErr w:type="spellStart"/>
      <w:r w:rsidRPr="00AD1DB4">
        <w:t>M</w:t>
      </w:r>
      <w:r w:rsidRPr="00AD1DB4">
        <w:rPr>
          <w:rFonts w:cs="Times New Roman"/>
        </w:rPr>
        <w:t>Ω·</w:t>
      </w:r>
      <w:r w:rsidRPr="00AD1DB4">
        <w:t>cm</w:t>
      </w:r>
      <w:proofErr w:type="spellEnd"/>
      <w:r w:rsidRPr="00AD1DB4">
        <w:t xml:space="preserve">). </w:t>
      </w:r>
      <w:r w:rsidR="00347735" w:rsidRPr="00AD1DB4">
        <w:t xml:space="preserve">Concentration </w:t>
      </w:r>
      <w:r w:rsidR="00340715" w:rsidRPr="00AD1DB4">
        <w:t xml:space="preserve">of sample stock </w:t>
      </w:r>
      <w:r w:rsidR="00347735" w:rsidRPr="00AD1DB4">
        <w:t xml:space="preserve">was determined by ultraviolet (UV) </w:t>
      </w:r>
      <w:r w:rsidR="00F17087" w:rsidRPr="00AD1DB4">
        <w:t>absor</w:t>
      </w:r>
      <w:r w:rsidR="00F17087">
        <w:t>bance</w:t>
      </w:r>
      <w:r w:rsidR="00F17087" w:rsidRPr="00AD1DB4">
        <w:t xml:space="preserve"> </w:t>
      </w:r>
      <w:r w:rsidR="00A6653A" w:rsidRPr="00AD1DB4">
        <w:t xml:space="preserve">at 260 nm using the molar extinction coefficients provided by manufacturer. </w:t>
      </w:r>
      <w:r w:rsidR="00340715" w:rsidRPr="00AD1DB4">
        <w:t xml:space="preserve">Samples </w:t>
      </w:r>
      <w:del w:id="62" w:author="Alex" w:date="2020-04-02T17:51:00Z">
        <w:r w:rsidR="00340715" w:rsidRPr="00AD1DB4" w:rsidDel="00384670">
          <w:delText xml:space="preserve">then </w:delText>
        </w:r>
      </w:del>
      <w:r w:rsidR="00340715" w:rsidRPr="00AD1DB4">
        <w:t>were</w:t>
      </w:r>
      <w:ins w:id="63" w:author="Alex" w:date="2020-04-02T17:51:00Z">
        <w:r w:rsidR="00384670">
          <w:t xml:space="preserve"> then</w:t>
        </w:r>
      </w:ins>
      <w:r w:rsidR="00340715" w:rsidRPr="00AD1DB4">
        <w:t xml:space="preserve"> stored at 4</w:t>
      </w:r>
      <w:r w:rsidR="00BE34FF" w:rsidRPr="00AD1DB4">
        <w:t xml:space="preserve"> </w:t>
      </w:r>
      <w:proofErr w:type="spellStart"/>
      <w:r w:rsidR="00340715" w:rsidRPr="00AD1DB4">
        <w:rPr>
          <w:vertAlign w:val="superscript"/>
        </w:rPr>
        <w:t>o</w:t>
      </w:r>
      <w:r w:rsidR="00340715" w:rsidRPr="00AD1DB4">
        <w:t>C</w:t>
      </w:r>
      <w:proofErr w:type="spellEnd"/>
      <w:r w:rsidR="00340715" w:rsidRPr="00AD1DB4">
        <w:t xml:space="preserve"> and used without further purification. </w:t>
      </w:r>
      <w:r w:rsidR="00C6793E" w:rsidRPr="00AD1DB4">
        <w:t xml:space="preserve">Unless otherwise stated, Britton-Robinson </w:t>
      </w:r>
      <w:r w:rsidR="00F17087" w:rsidRPr="00AD1DB4">
        <w:t xml:space="preserve">buffers </w:t>
      </w:r>
      <w:r w:rsidR="00C6793E" w:rsidRPr="00AD1DB4">
        <w:t>(B-R</w:t>
      </w:r>
      <w:r>
        <w:t>)</w:t>
      </w:r>
      <w:r w:rsidR="00F17087">
        <w:t xml:space="preserve"> contain</w:t>
      </w:r>
      <w:r w:rsidR="003E2586" w:rsidRPr="00AD1DB4">
        <w:t xml:space="preserve"> four components</w:t>
      </w:r>
      <w:r w:rsidR="00F17087">
        <w:t xml:space="preserve">: </w:t>
      </w:r>
      <w:r w:rsidR="004D0981" w:rsidRPr="00AD1DB4">
        <w:t>H</w:t>
      </w:r>
      <w:r w:rsidR="004D0981" w:rsidRPr="00AD1DB4">
        <w:rPr>
          <w:vertAlign w:val="subscript"/>
        </w:rPr>
        <w:t>3</w:t>
      </w:r>
      <w:r w:rsidR="004D0981" w:rsidRPr="00AD1DB4">
        <w:t>BO</w:t>
      </w:r>
      <w:r w:rsidR="004D0981" w:rsidRPr="00AD1DB4">
        <w:rPr>
          <w:vertAlign w:val="subscript"/>
        </w:rPr>
        <w:t>3</w:t>
      </w:r>
      <w:r w:rsidR="004D0981" w:rsidRPr="00AD1DB4">
        <w:t>/H</w:t>
      </w:r>
      <w:r w:rsidR="004D0981" w:rsidRPr="00AD1DB4">
        <w:rPr>
          <w:vertAlign w:val="subscript"/>
        </w:rPr>
        <w:t>3</w:t>
      </w:r>
      <w:r w:rsidR="004D0981" w:rsidRPr="00AD1DB4">
        <w:t>PO</w:t>
      </w:r>
      <w:r w:rsidR="004D0981" w:rsidRPr="00AD1DB4">
        <w:rPr>
          <w:vertAlign w:val="subscript"/>
        </w:rPr>
        <w:t>4</w:t>
      </w:r>
      <w:r w:rsidR="004D0981" w:rsidRPr="00AD1DB4">
        <w:t>/CH</w:t>
      </w:r>
      <w:r w:rsidR="004D0981" w:rsidRPr="00AD1DB4">
        <w:rPr>
          <w:vertAlign w:val="subscript"/>
        </w:rPr>
        <w:t>3</w:t>
      </w:r>
      <w:r w:rsidR="004D0981" w:rsidRPr="00AD1DB4">
        <w:t>COOH/NaOH</w:t>
      </w:r>
      <w:r>
        <w:t xml:space="preserve">; they </w:t>
      </w:r>
      <w:r w:rsidR="00C6793E" w:rsidRPr="00AD1DB4">
        <w:rPr>
          <w:rFonts w:hint="eastAsia"/>
        </w:rPr>
        <w:t>w</w:t>
      </w:r>
      <w:r w:rsidR="00132080" w:rsidRPr="00AD1DB4">
        <w:t>ere</w:t>
      </w:r>
      <w:r w:rsidR="00C6793E" w:rsidRPr="00AD1DB4">
        <w:t xml:space="preserve"> </w:t>
      </w:r>
      <w:r w:rsidR="00070DBD" w:rsidRPr="00AD1DB4">
        <w:t>chosen in this work c</w:t>
      </w:r>
      <w:r w:rsidR="00BE34FF" w:rsidRPr="00AD1DB4">
        <w:t xml:space="preserve">onsidering </w:t>
      </w:r>
      <w:r w:rsidR="00F17087">
        <w:t>their</w:t>
      </w:r>
      <w:r w:rsidR="00F17087" w:rsidRPr="00AD1DB4">
        <w:t xml:space="preserve"> </w:t>
      </w:r>
      <w:r w:rsidR="00484085" w:rsidRPr="00AD1DB4">
        <w:t xml:space="preserve">wide </w:t>
      </w:r>
      <w:r w:rsidR="006F7554" w:rsidRPr="00AD1DB4">
        <w:t>buffer</w:t>
      </w:r>
      <w:r w:rsidR="00F17087">
        <w:t>ing</w:t>
      </w:r>
      <w:r w:rsidR="006F7554" w:rsidRPr="00AD1DB4">
        <w:t xml:space="preserve"> range and small temperature coefficient</w:t>
      </w:r>
      <w:r w:rsidR="002A78BC" w:rsidRPr="00AD1DB4">
        <w:t xml:space="preserve">, which is important for </w:t>
      </w:r>
      <w:proofErr w:type="spellStart"/>
      <w:r w:rsidR="002A78BC" w:rsidRPr="00AD1DB4">
        <w:t>i</w:t>
      </w:r>
      <w:proofErr w:type="spellEnd"/>
      <w:r w:rsidR="002A78BC" w:rsidRPr="00AD1DB4">
        <w:t>-motif</w:t>
      </w:r>
      <w:r>
        <w:t xml:space="preserve"> studies</w:t>
      </w:r>
      <w:r w:rsidR="00B51809">
        <w:t xml:space="preserve"> </w:t>
      </w:r>
      <w:r w:rsidR="00B51809">
        <w:fldChar w:fldCharType="begin"/>
      </w:r>
      <w:r w:rsidR="00B51809">
        <w:instrText xml:space="preserve"> ADDIN EN.CITE &lt;EndNote&gt;&lt;Cite&gt;&lt;Author&gt;Fleming&lt;/Author&gt;&lt;Year&gt;2017&lt;/Year&gt;&lt;RecNum&gt;70&lt;/RecNum&gt;&lt;DisplayText&gt;(24)&lt;/DisplayText&gt;&lt;record&gt;&lt;rec-number&gt;70&lt;/rec-number&gt;&lt;foreign-keys&gt;&lt;key app="EN" db-id="2ar0zdpzpd9axqe2vppvt0alxfdfxrv2d52e" timestamp="1548886647"&gt;70&lt;/key&gt;&lt;key app="ENWeb" db-id=""&gt;0&lt;/key&gt;&lt;/foreign-keys&gt;&lt;ref-type name="Journal Article"&gt;17&lt;/ref-type&gt;&lt;contributors&gt;&lt;authors&gt;&lt;author&gt;Fleming, A. M.&lt;/author&gt;&lt;author&gt;Ding, Y.&lt;/author&gt;&lt;author&gt;Rogers, R. A.&lt;/author&gt;&lt;author&gt;Zhu, J.&lt;/author&gt;&lt;author&gt;Zhu, J.&lt;/author&gt;&lt;author&gt;Burton, A. D.&lt;/author&gt;&lt;author&gt;Carlisle, C. B.&lt;/author&gt;&lt;author&gt;Burrows, C. J.&lt;/author&gt;&lt;/authors&gt;&lt;/contributors&gt;&lt;auth-address&gt;Department of Chemistry, University of Utah , 315 South 1400 East, Salt Lake City, Utah 84112-0850, United States.&lt;/auth-address&gt;&lt;titles&gt;&lt;title&gt;4n-1 Is a &amp;quot;Sweet Spot&amp;quot; in DNA i-Motif Folding of 2&amp;apos;-Deoxycytidine Homopolymers&lt;/title&gt;&lt;secondary-title&gt;J Am Chem Soc&lt;/secondary-title&gt;&lt;/titles&gt;&lt;periodical&gt;&lt;full-title&gt;J Am Chem Soc&lt;/full-title&gt;&lt;/periodical&gt;&lt;pages&gt;4682-4689&lt;/pages&gt;&lt;volume&gt;139&lt;/volume&gt;&lt;number&gt;13&lt;/number&gt;&lt;keywords&gt;&lt;keyword&gt;DNA/*chemistry&lt;/keyword&gt;&lt;keyword&gt;Deoxycytidine/*chemistry&lt;/keyword&gt;&lt;keyword&gt;Humans&lt;/keyword&gt;&lt;keyword&gt;Hydrogen-Ion Concentration&lt;/keyword&gt;&lt;keyword&gt;Nucleotide Motifs&lt;/keyword&gt;&lt;keyword&gt;Polymers/*chemistry&lt;/keyword&gt;&lt;/keywords&gt;&lt;dates&gt;&lt;year&gt;2017&lt;/year&gt;&lt;pub-dates&gt;&lt;date&gt;Apr 5&lt;/date&gt;&lt;/pub-dates&gt;&lt;/dates&gt;&lt;isbn&gt;1520-5126 (Electronic)&amp;#xD;0002-7863 (Linking)&lt;/isbn&gt;&lt;accession-num&gt;28290680&lt;/accession-num&gt;&lt;urls&gt;&lt;related-urls&gt;&lt;url&gt;https://www.ncbi.nlm.nih.gov/pubmed/28290680&lt;/url&gt;&lt;/related-urls&gt;&lt;/urls&gt;&lt;electronic-resource-num&gt;10.1021/jacs.6b10117&lt;/electronic-resource-num&gt;&lt;/record&gt;&lt;/Cite&gt;&lt;/EndNote&gt;</w:instrText>
      </w:r>
      <w:r w:rsidR="00B51809">
        <w:fldChar w:fldCharType="separate"/>
      </w:r>
      <w:r w:rsidR="00B51809">
        <w:rPr>
          <w:noProof/>
        </w:rPr>
        <w:t>(24)</w:t>
      </w:r>
      <w:r w:rsidR="00B51809">
        <w:fldChar w:fldCharType="end"/>
      </w:r>
      <w:r w:rsidR="002A78BC" w:rsidRPr="00AD1DB4">
        <w:t xml:space="preserve">. </w:t>
      </w:r>
      <w:r w:rsidR="0073579F">
        <w:t>p</w:t>
      </w:r>
      <w:r w:rsidR="007C1A1E" w:rsidRPr="00AD1DB4">
        <w:t xml:space="preserve">H was adjusted after the addition of 140 mM </w:t>
      </w:r>
      <w:proofErr w:type="spellStart"/>
      <w:r w:rsidR="007C1A1E" w:rsidRPr="00AD1DB4">
        <w:t>KCl</w:t>
      </w:r>
      <w:proofErr w:type="spellEnd"/>
      <w:r w:rsidR="007C1A1E" w:rsidRPr="00AD1DB4">
        <w:t xml:space="preserve"> at room temperature.</w:t>
      </w:r>
      <w:r w:rsidR="00BF6010" w:rsidRPr="00AD1DB4">
        <w:t xml:space="preserve"> </w:t>
      </w:r>
      <w:r w:rsidR="00FA448C">
        <w:t>P</w:t>
      </w:r>
      <w:r w:rsidR="00BF6010" w:rsidRPr="00AD1DB4">
        <w:t>rior to all following experiments, all oligonucleotide</w:t>
      </w:r>
      <w:del w:id="64" w:author="Alex" w:date="2020-04-02T17:52:00Z">
        <w:r w:rsidR="00BF6010" w:rsidRPr="00AD1DB4" w:rsidDel="00384670">
          <w:delText>s</w:delText>
        </w:r>
      </w:del>
      <w:r w:rsidR="00BF6010" w:rsidRPr="00AD1DB4">
        <w:t xml:space="preserve"> samples were prepared in 20 mM B-R buffer containing 140 mM </w:t>
      </w:r>
      <w:proofErr w:type="spellStart"/>
      <w:r w:rsidR="00BF6010" w:rsidRPr="00AD1DB4">
        <w:t>KCl</w:t>
      </w:r>
      <w:proofErr w:type="spellEnd"/>
      <w:r w:rsidR="00B246A0">
        <w:t xml:space="preserve"> </w:t>
      </w:r>
      <w:r w:rsidR="00F17087">
        <w:t>at the chosen</w:t>
      </w:r>
      <w:r w:rsidR="00B246A0">
        <w:t xml:space="preserve"> pH</w:t>
      </w:r>
      <w:r w:rsidR="00BF6010" w:rsidRPr="00AD1DB4">
        <w:t xml:space="preserve">, denatured at 95 </w:t>
      </w:r>
      <w:proofErr w:type="spellStart"/>
      <w:r w:rsidR="00BF6010" w:rsidRPr="00AD1DB4">
        <w:rPr>
          <w:vertAlign w:val="superscript"/>
        </w:rPr>
        <w:t>o</w:t>
      </w:r>
      <w:r w:rsidR="00BF6010" w:rsidRPr="00AD1DB4">
        <w:t>C</w:t>
      </w:r>
      <w:proofErr w:type="spellEnd"/>
      <w:r w:rsidR="00BF6010" w:rsidRPr="00AD1DB4">
        <w:t xml:space="preserve"> for 3 min, slowly cooled down </w:t>
      </w:r>
      <w:r w:rsidR="005E3381">
        <w:t xml:space="preserve">during 2 hours </w:t>
      </w:r>
      <w:r w:rsidR="00BF6010" w:rsidRPr="00AD1DB4">
        <w:t xml:space="preserve">to room temperature, and then incubated at 4 </w:t>
      </w:r>
      <w:proofErr w:type="spellStart"/>
      <w:r w:rsidR="00BF6010" w:rsidRPr="00AD1DB4">
        <w:rPr>
          <w:vertAlign w:val="superscript"/>
        </w:rPr>
        <w:t>o</w:t>
      </w:r>
      <w:r w:rsidR="00BF6010" w:rsidRPr="00AD1DB4">
        <w:t>C</w:t>
      </w:r>
      <w:proofErr w:type="spellEnd"/>
      <w:r w:rsidR="00BF6010" w:rsidRPr="00AD1DB4">
        <w:t xml:space="preserve"> overnight</w:t>
      </w:r>
      <w:r w:rsidR="00B246A0">
        <w:t xml:space="preserve"> to ensure the </w:t>
      </w:r>
      <w:r w:rsidR="007E2C97">
        <w:t>complet</w:t>
      </w:r>
      <w:del w:id="65" w:author="Alex" w:date="2020-04-02T17:52:00Z">
        <w:r w:rsidR="007E2C97" w:rsidDel="00384670">
          <w:delText xml:space="preserve">ely </w:delText>
        </w:r>
        <w:r w:rsidR="00B246A0" w:rsidRPr="00B246A0" w:rsidDel="00384670">
          <w:delText>equilibrium</w:delText>
        </w:r>
      </w:del>
      <w:ins w:id="66" w:author="Alex" w:date="2020-04-02T17:52:00Z">
        <w:r w:rsidR="00384670">
          <w:t>e equilibration</w:t>
        </w:r>
      </w:ins>
      <w:r w:rsidR="00B246A0">
        <w:t xml:space="preserve"> of folding</w:t>
      </w:r>
      <w:r w:rsidR="00C256FF">
        <w:t xml:space="preserve"> and </w:t>
      </w:r>
      <w:r w:rsidR="00B246A0">
        <w:t>unfolding</w:t>
      </w:r>
      <w:r w:rsidR="007E2C97">
        <w:t xml:space="preserve"> processes</w:t>
      </w:r>
      <w:r w:rsidR="00BF6010" w:rsidRPr="00AD1DB4">
        <w:t>.</w:t>
      </w:r>
    </w:p>
    <w:p w14:paraId="31EB9C71" w14:textId="77777777" w:rsidR="00964C37" w:rsidRPr="00964C37" w:rsidRDefault="00964C37" w:rsidP="00964C37">
      <w:pPr>
        <w:spacing w:after="120"/>
      </w:pPr>
    </w:p>
    <w:p w14:paraId="03791F5D" w14:textId="60FE9F9C" w:rsidR="00B251CA" w:rsidRPr="00753ADB" w:rsidRDefault="00C02FC4" w:rsidP="005E3381">
      <w:pPr>
        <w:pStyle w:val="NormalWeb"/>
        <w:spacing w:before="0" w:beforeAutospacing="0" w:after="120" w:afterAutospacing="0"/>
        <w:jc w:val="both"/>
        <w:rPr>
          <w:b/>
          <w:lang w:val="en-US"/>
        </w:rPr>
      </w:pPr>
      <w:r>
        <w:rPr>
          <w:b/>
          <w:lang w:val="en-US"/>
        </w:rPr>
        <w:t xml:space="preserve">Absorbance and circular dichroism </w:t>
      </w:r>
      <w:r w:rsidR="007B3744">
        <w:rPr>
          <w:b/>
          <w:lang w:val="en-US"/>
        </w:rPr>
        <w:t xml:space="preserve">(CD) </w:t>
      </w:r>
      <w:r>
        <w:rPr>
          <w:b/>
          <w:lang w:val="en-US"/>
        </w:rPr>
        <w:t>measurements</w:t>
      </w:r>
    </w:p>
    <w:p w14:paraId="50D90445" w14:textId="37EA7917" w:rsidR="00664C94" w:rsidRPr="00AD1DB4" w:rsidRDefault="0030213B" w:rsidP="005E3381">
      <w:pPr>
        <w:spacing w:after="120"/>
      </w:pPr>
      <w:r w:rsidRPr="00AD1DB4">
        <w:rPr>
          <w:b/>
          <w:i/>
        </w:rPr>
        <w:t>Thermal difference spectra (</w:t>
      </w:r>
      <w:r w:rsidR="0082061C" w:rsidRPr="00AD1DB4">
        <w:rPr>
          <w:rFonts w:hint="eastAsia"/>
          <w:b/>
          <w:i/>
        </w:rPr>
        <w:t>T</w:t>
      </w:r>
      <w:r w:rsidR="0082061C" w:rsidRPr="00AD1DB4">
        <w:rPr>
          <w:b/>
          <w:i/>
        </w:rPr>
        <w:t>DS</w:t>
      </w:r>
      <w:r w:rsidRPr="00AD1DB4">
        <w:rPr>
          <w:b/>
          <w:i/>
        </w:rPr>
        <w:t>)</w:t>
      </w:r>
      <w:r w:rsidR="009073F0" w:rsidRPr="009073F0">
        <w:t xml:space="preserve"> </w:t>
      </w:r>
      <w:r w:rsidR="009073F0" w:rsidRPr="00F04A7C">
        <w:fldChar w:fldCharType="begin"/>
      </w:r>
      <w:r w:rsidR="009073F0">
        <w:instrText xml:space="preserve"> ADDIN EN.CITE &lt;EndNote&gt;&lt;Cite&gt;&lt;Author&gt;Mergny&lt;/Author&gt;&lt;Year&gt;2005&lt;/Year&gt;&lt;RecNum&gt;87&lt;/RecNum&gt;&lt;DisplayText&gt;(38)&lt;/DisplayText&gt;&lt;record&gt;&lt;rec-number&gt;87&lt;/rec-number&gt;&lt;foreign-keys&gt;&lt;key app="EN" db-id="2ar0zdpzpd9axqe2vppvt0alxfdfxrv2d52e" timestamp="1548925996"&gt;87&lt;/key&gt;&lt;key app="ENWeb" db-id=""&gt;0&lt;/key&gt;&lt;/foreign-keys&gt;&lt;ref-type name="Journal Article"&gt;17&lt;/ref-type&gt;&lt;contributors&gt;&lt;authors&gt;&lt;author&gt;Mergny, J. L.&lt;/author&gt;&lt;author&gt;Li, J.&lt;/author&gt;&lt;author&gt;Lacroix, L.&lt;/author&gt;&lt;author&gt;Amrane, S.&lt;/author&gt;&lt;author&gt;Chaires, J. B.&lt;/author&gt;&lt;/authors&gt;&lt;/contributors&gt;&lt;auth-address&gt;Laboratoire de Biophysique, Museum National d&amp;apos;Histoire Naturelle, USM503, INSERM U 565, CNRS UMR 5153, 43 rue Cuvier, 75231 Paris cedex 05, France. faucon@mnhn.fr&lt;/auth-address&gt;&lt;titles&gt;&lt;title&gt;Thermal difference spectra: a specific signature for nucleic acid structures&lt;/title&gt;&lt;secondary-title&gt;Nucleic Acids Res&lt;/secondary-title&gt;&lt;/titles&gt;&lt;periodical&gt;&lt;full-title&gt;Nucleic Acids Res&lt;/full-title&gt;&lt;/periodical&gt;&lt;pages&gt;e138&lt;/pages&gt;&lt;volume&gt;33&lt;/volume&gt;&lt;number&gt;16&lt;/number&gt;&lt;keywords&gt;&lt;keyword&gt;DNA/*chemistry&lt;/keyword&gt;&lt;keyword&gt;Nucleic Acid Conformation&lt;/keyword&gt;&lt;keyword&gt;Nucleic Acid Denaturation&lt;/keyword&gt;&lt;keyword&gt;RNA/*chemistry&lt;/keyword&gt;&lt;keyword&gt;*Spectrophotometry, Ultraviolet&lt;/keyword&gt;&lt;keyword&gt;*Temperature&lt;/keyword&gt;&lt;/keywords&gt;&lt;dates&gt;&lt;year&gt;2005&lt;/year&gt;&lt;pub-dates&gt;&lt;date&gt;Sep 12&lt;/date&gt;&lt;/pub-dates&gt;&lt;/dates&gt;&lt;isbn&gt;1362-4962 (Electronic)&amp;#xD;0305-1048 (Linking)&lt;/isbn&gt;&lt;accession-num&gt;16157860&lt;/accession-num&gt;&lt;urls&gt;&lt;related-urls&gt;&lt;url&gt;https://www.ncbi.nlm.nih.gov/pubmed/16157860&lt;/url&gt;&lt;/related-urls&gt;&lt;/urls&gt;&lt;custom2&gt;PMC1201377&lt;/custom2&gt;&lt;electronic-resource-num&gt;10.1093/nar/gni134&lt;/electronic-resource-num&gt;&lt;/record&gt;&lt;/Cite&gt;&lt;/EndNote&gt;</w:instrText>
      </w:r>
      <w:r w:rsidR="009073F0" w:rsidRPr="00F04A7C">
        <w:fldChar w:fldCharType="separate"/>
      </w:r>
      <w:r w:rsidR="009073F0">
        <w:rPr>
          <w:noProof/>
        </w:rPr>
        <w:t>(38)</w:t>
      </w:r>
      <w:r w:rsidR="009073F0" w:rsidRPr="00F04A7C">
        <w:fldChar w:fldCharType="end"/>
      </w:r>
      <w:r w:rsidRPr="00AD1DB4">
        <w:t xml:space="preserve">. </w:t>
      </w:r>
      <w:r w:rsidR="00EB491A" w:rsidRPr="00AD1DB4">
        <w:t>5</w:t>
      </w:r>
      <w:r w:rsidR="00C4692C">
        <w:t>.0</w:t>
      </w:r>
      <w:r w:rsidR="00EB491A" w:rsidRPr="00AD1DB4">
        <w:t xml:space="preserve"> </w:t>
      </w:r>
      <w:r w:rsidR="00EB491A" w:rsidRPr="00AD1DB4">
        <w:rPr>
          <w:lang w:val="en-CA"/>
        </w:rPr>
        <w:t>μ</w:t>
      </w:r>
      <w:r w:rsidR="00EB491A" w:rsidRPr="00AD1DB4">
        <w:t xml:space="preserve">M </w:t>
      </w:r>
      <w:r w:rsidR="00C3254D" w:rsidRPr="00AD1DB4">
        <w:t>o</w:t>
      </w:r>
      <w:r w:rsidRPr="00AD1DB4">
        <w:t xml:space="preserve">ligonucleotide samples were prepared in </w:t>
      </w:r>
      <w:r w:rsidR="00EB491A" w:rsidRPr="00AD1DB4">
        <w:t>20 m</w:t>
      </w:r>
      <w:r w:rsidR="00C3254D" w:rsidRPr="00AD1DB4">
        <w:t>M</w:t>
      </w:r>
      <w:r w:rsidRPr="00AD1DB4">
        <w:t xml:space="preserve"> </w:t>
      </w:r>
      <w:r w:rsidR="00EB491A" w:rsidRPr="00AD1DB4">
        <w:t xml:space="preserve">B-R buffer containing 140 mM </w:t>
      </w:r>
      <w:proofErr w:type="spellStart"/>
      <w:r w:rsidR="00EB491A" w:rsidRPr="00AD1DB4">
        <w:t>KCl</w:t>
      </w:r>
      <w:proofErr w:type="spellEnd"/>
      <w:r w:rsidR="000D20C9" w:rsidRPr="000D20C9">
        <w:t xml:space="preserve"> </w:t>
      </w:r>
      <w:r w:rsidR="000D20C9" w:rsidRPr="005E3381">
        <w:t>(</w:t>
      </w:r>
      <w:r w:rsidR="000D20C9" w:rsidRPr="00AD1DB4">
        <w:t>pH 5.0 or 7.0</w:t>
      </w:r>
      <w:r w:rsidR="000D20C9" w:rsidRPr="005E3381">
        <w:t>)</w:t>
      </w:r>
      <w:r w:rsidR="00BF6010" w:rsidRPr="00AD1DB4">
        <w:t>.</w:t>
      </w:r>
      <w:r w:rsidR="00C3254D" w:rsidRPr="00AD1DB4">
        <w:t xml:space="preserve"> </w:t>
      </w:r>
      <w:r w:rsidR="00D27681" w:rsidRPr="00AD1DB4">
        <w:t>Ultraviolet (UV)</w:t>
      </w:r>
      <w:del w:id="67" w:author="Alex" w:date="2020-04-02T17:53:00Z">
        <w:r w:rsidR="00D27681" w:rsidRPr="00AD1DB4" w:rsidDel="00560585">
          <w:delText xml:space="preserve"> </w:delText>
        </w:r>
      </w:del>
      <w:r w:rsidR="00C3254D" w:rsidRPr="00AD1DB4">
        <w:t xml:space="preserve">-Visible </w:t>
      </w:r>
      <w:r w:rsidR="00F17087">
        <w:t>absorbance</w:t>
      </w:r>
      <w:r w:rsidR="00F17087" w:rsidRPr="00AD1DB4">
        <w:t xml:space="preserve"> </w:t>
      </w:r>
      <w:r w:rsidR="00185C10" w:rsidRPr="00AD1DB4">
        <w:t>spectra (</w:t>
      </w:r>
      <w:r w:rsidR="00FD12C8" w:rsidRPr="00AD1DB4">
        <w:t xml:space="preserve">220-320 nm, </w:t>
      </w:r>
      <w:r w:rsidR="00185C10" w:rsidRPr="00AD1DB4">
        <w:t xml:space="preserve">Cary100, Agilent) were </w:t>
      </w:r>
      <w:r w:rsidR="00DA0516">
        <w:t>recorded</w:t>
      </w:r>
      <w:r w:rsidR="00185C10" w:rsidRPr="00AD1DB4">
        <w:t xml:space="preserve"> at low temperature (5 </w:t>
      </w:r>
      <w:proofErr w:type="spellStart"/>
      <w:r w:rsidR="00185C10" w:rsidRPr="00AD1DB4">
        <w:rPr>
          <w:vertAlign w:val="superscript"/>
        </w:rPr>
        <w:t>o</w:t>
      </w:r>
      <w:r w:rsidR="00185C10" w:rsidRPr="00AD1DB4">
        <w:t>C</w:t>
      </w:r>
      <w:proofErr w:type="spellEnd"/>
      <w:r w:rsidR="00185C10" w:rsidRPr="00AD1DB4">
        <w:t xml:space="preserve"> for both pH 5.0 and 7.0) first</w:t>
      </w:r>
      <w:ins w:id="68" w:author="Alex" w:date="2020-04-02T17:53:00Z">
        <w:r w:rsidR="00560585">
          <w:t>,</w:t>
        </w:r>
      </w:ins>
      <w:r w:rsidR="00185C10" w:rsidRPr="00AD1DB4">
        <w:t xml:space="preserve"> and then at high temperature (95 and 65 </w:t>
      </w:r>
      <w:proofErr w:type="spellStart"/>
      <w:r w:rsidR="00185C10" w:rsidRPr="00AD1DB4">
        <w:rPr>
          <w:vertAlign w:val="superscript"/>
        </w:rPr>
        <w:t>o</w:t>
      </w:r>
      <w:r w:rsidR="00185C10" w:rsidRPr="00AD1DB4">
        <w:t>C</w:t>
      </w:r>
      <w:proofErr w:type="spellEnd"/>
      <w:r w:rsidR="00185C10" w:rsidRPr="00AD1DB4">
        <w:t xml:space="preserve"> for pH 5.0</w:t>
      </w:r>
      <w:r w:rsidR="00BD4D26" w:rsidRPr="00AD1DB4">
        <w:t xml:space="preserve"> and 7.0, respectively</w:t>
      </w:r>
      <w:r w:rsidR="00185C10" w:rsidRPr="00AD1DB4">
        <w:t>)</w:t>
      </w:r>
      <w:r w:rsidR="00BD4D26" w:rsidRPr="00AD1DB4">
        <w:t xml:space="preserve">. </w:t>
      </w:r>
      <w:r w:rsidR="00516BFB" w:rsidRPr="00AD1DB4">
        <w:t xml:space="preserve">Prior to </w:t>
      </w:r>
      <w:ins w:id="69" w:author="Alex" w:date="2020-04-02T17:53:00Z">
        <w:r w:rsidR="00560585">
          <w:t xml:space="preserve">the </w:t>
        </w:r>
      </w:ins>
      <w:r w:rsidR="00B440E8">
        <w:t>measurements</w:t>
      </w:r>
      <w:r w:rsidR="00516BFB" w:rsidRPr="00AD1DB4">
        <w:t xml:space="preserve">, </w:t>
      </w:r>
      <w:r w:rsidR="005A0F10" w:rsidRPr="00AD1DB4">
        <w:t>samples were incubated at the corresponding temperature</w:t>
      </w:r>
      <w:r w:rsidR="00F17087">
        <w:t xml:space="preserve"> for</w:t>
      </w:r>
      <w:r w:rsidR="005A0F10" w:rsidRPr="00AD1DB4">
        <w:t xml:space="preserve"> at least 5 min</w:t>
      </w:r>
      <w:r w:rsidR="00CB222B">
        <w:t>utes</w:t>
      </w:r>
      <w:r w:rsidR="005A0F10" w:rsidRPr="00AD1DB4">
        <w:t xml:space="preserve">. </w:t>
      </w:r>
      <w:r w:rsidR="003A0846" w:rsidRPr="00AD1DB4">
        <w:t xml:space="preserve">During </w:t>
      </w:r>
      <w:r w:rsidR="0001451F">
        <w:t>each</w:t>
      </w:r>
      <w:r w:rsidR="003A0846" w:rsidRPr="00AD1DB4">
        <w:t xml:space="preserve"> scan, high</w:t>
      </w:r>
      <w:ins w:id="70" w:author="Alex" w:date="2020-04-02T17:53:00Z">
        <w:r w:rsidR="00560585">
          <w:t>-</w:t>
        </w:r>
      </w:ins>
      <w:del w:id="71" w:author="Alex" w:date="2020-04-02T17:53:00Z">
        <w:r w:rsidR="003A0846" w:rsidRPr="00AD1DB4" w:rsidDel="00560585">
          <w:delText xml:space="preserve"> </w:delText>
        </w:r>
      </w:del>
      <w:r w:rsidR="003A0846" w:rsidRPr="00AD1DB4">
        <w:t xml:space="preserve">speed dry air was used to flush the </w:t>
      </w:r>
      <w:r w:rsidR="0001451F">
        <w:t>cuvet</w:t>
      </w:r>
      <w:r w:rsidR="00CB222B">
        <w:t>te</w:t>
      </w:r>
      <w:r w:rsidR="0001451F">
        <w:t xml:space="preserve"> holder</w:t>
      </w:r>
      <w:r w:rsidR="003A0846" w:rsidRPr="00AD1DB4">
        <w:t xml:space="preserve"> to </w:t>
      </w:r>
      <w:r w:rsidR="00F17087">
        <w:t>prevent condensation</w:t>
      </w:r>
      <w:r w:rsidR="003A0846" w:rsidRPr="00AD1DB4">
        <w:t xml:space="preserve">. </w:t>
      </w:r>
      <w:r w:rsidR="00BD4D26" w:rsidRPr="00AD1DB4">
        <w:t xml:space="preserve">TDS spectra </w:t>
      </w:r>
      <w:r w:rsidR="00F17087" w:rsidRPr="00AD1DB4">
        <w:t>w</w:t>
      </w:r>
      <w:r w:rsidR="00F17087">
        <w:t>ere</w:t>
      </w:r>
      <w:r w:rsidR="00F17087" w:rsidRPr="00AD1DB4">
        <w:t xml:space="preserve"> </w:t>
      </w:r>
      <w:r w:rsidR="00BD4D26" w:rsidRPr="00AD1DB4">
        <w:t>calculated by subtraction of the spectrum</w:t>
      </w:r>
      <w:r w:rsidR="0001451F">
        <w:t xml:space="preserve"> recorded</w:t>
      </w:r>
      <w:r w:rsidR="00BD4D26" w:rsidRPr="00AD1DB4">
        <w:t xml:space="preserve"> at </w:t>
      </w:r>
      <w:r w:rsidR="00516BFB" w:rsidRPr="00AD1DB4">
        <w:t>low temperature</w:t>
      </w:r>
      <w:r w:rsidR="00BD4D26" w:rsidRPr="00AD1DB4">
        <w:t xml:space="preserve"> from </w:t>
      </w:r>
      <w:r w:rsidR="00F17087">
        <w:t>the one</w:t>
      </w:r>
      <w:r w:rsidR="00F17087" w:rsidRPr="00AD1DB4">
        <w:t xml:space="preserve"> </w:t>
      </w:r>
      <w:r w:rsidR="00BD4D26" w:rsidRPr="00AD1DB4">
        <w:t xml:space="preserve">at </w:t>
      </w:r>
      <w:r w:rsidR="00516BFB" w:rsidRPr="00AD1DB4">
        <w:t>high temperature</w:t>
      </w:r>
      <w:r w:rsidR="00BD4D26" w:rsidRPr="00AD1DB4">
        <w:t xml:space="preserve">, normalized by </w:t>
      </w:r>
      <w:r w:rsidR="00FD12C8" w:rsidRPr="00AD1DB4">
        <w:t>difference absorbance at 239 nm</w:t>
      </w:r>
      <w:ins w:id="72" w:author="Alex" w:date="2020-04-02T17:54:00Z">
        <w:r w:rsidR="00560585">
          <w:t>,</w:t>
        </w:r>
      </w:ins>
      <w:r w:rsidR="007C1A1E" w:rsidRPr="00AD1DB4">
        <w:t xml:space="preserve"> to compare the curve </w:t>
      </w:r>
      <w:r w:rsidR="0001451F">
        <w:t>shapes</w:t>
      </w:r>
      <w:r w:rsidR="00FD12C8" w:rsidRPr="00AD1DB4">
        <w:t>.</w:t>
      </w:r>
    </w:p>
    <w:p w14:paraId="7A83B370" w14:textId="1646BC44" w:rsidR="00FE7FAC" w:rsidRPr="00AD1DB4" w:rsidRDefault="0073579F" w:rsidP="005E3381">
      <w:pPr>
        <w:spacing w:after="120"/>
      </w:pPr>
      <w:r>
        <w:rPr>
          <w:b/>
          <w:i/>
        </w:rPr>
        <w:t>p</w:t>
      </w:r>
      <w:r w:rsidR="007B3744" w:rsidRPr="00AD1DB4">
        <w:rPr>
          <w:b/>
          <w:i/>
        </w:rPr>
        <w:t>H-dependent transition experiments</w:t>
      </w:r>
      <w:r w:rsidR="0030213B" w:rsidRPr="00AD1DB4">
        <w:rPr>
          <w:b/>
          <w:i/>
        </w:rPr>
        <w:t xml:space="preserve">. </w:t>
      </w:r>
      <w:r w:rsidR="0030213B" w:rsidRPr="00AD1DB4">
        <w:t>Experiments</w:t>
      </w:r>
      <w:r w:rsidR="007B3744" w:rsidRPr="00AD1DB4">
        <w:t xml:space="preserve"> were </w:t>
      </w:r>
      <w:r w:rsidR="00A57E2D">
        <w:t>perform</w:t>
      </w:r>
      <w:r w:rsidR="00A57E2D" w:rsidRPr="00AD1DB4">
        <w:t xml:space="preserve">ed </w:t>
      </w:r>
      <w:r w:rsidR="007B3744" w:rsidRPr="00AD1DB4">
        <w:t xml:space="preserve">by monitoring the UV-Visible </w:t>
      </w:r>
      <w:r w:rsidR="00360CCA" w:rsidRPr="00AD1DB4">
        <w:t>absor</w:t>
      </w:r>
      <w:r w:rsidR="00360CCA">
        <w:t>bance</w:t>
      </w:r>
      <w:r w:rsidR="00360CCA" w:rsidRPr="00AD1DB4">
        <w:t xml:space="preserve"> </w:t>
      </w:r>
      <w:r w:rsidR="00987F37">
        <w:t>(</w:t>
      </w:r>
      <w:r w:rsidR="005270F2">
        <w:t xml:space="preserve">Cary </w:t>
      </w:r>
      <w:commentRangeStart w:id="73"/>
      <w:r w:rsidR="005270F2">
        <w:t>300</w:t>
      </w:r>
      <w:commentRangeEnd w:id="73"/>
      <w:r w:rsidR="00CB222B">
        <w:rPr>
          <w:rStyle w:val="CommentReference"/>
        </w:rPr>
        <w:commentReference w:id="73"/>
      </w:r>
      <w:r w:rsidR="005270F2">
        <w:t>, Agilent</w:t>
      </w:r>
      <w:r w:rsidR="00987F37">
        <w:t xml:space="preserve">) </w:t>
      </w:r>
      <w:r w:rsidR="007B3744" w:rsidRPr="00AD1DB4">
        <w:t xml:space="preserve">and CD spectra (Applied </w:t>
      </w:r>
      <w:proofErr w:type="spellStart"/>
      <w:r w:rsidR="007B3744" w:rsidRPr="00AD1DB4">
        <w:t>Photophysics</w:t>
      </w:r>
      <w:proofErr w:type="spellEnd"/>
      <w:r w:rsidR="007B3744" w:rsidRPr="00AD1DB4">
        <w:t>)</w:t>
      </w:r>
      <w:r w:rsidR="00795EB0" w:rsidRPr="00AD1DB4">
        <w:t xml:space="preserve"> in </w:t>
      </w:r>
      <w:r w:rsidR="00B440E8">
        <w:t xml:space="preserve">the </w:t>
      </w:r>
      <w:r w:rsidR="00795EB0" w:rsidRPr="00AD1DB4">
        <w:t xml:space="preserve">220-320 nm wavelength range at 25 </w:t>
      </w:r>
      <w:proofErr w:type="spellStart"/>
      <w:r w:rsidR="00795EB0" w:rsidRPr="00AD1DB4">
        <w:rPr>
          <w:vertAlign w:val="superscript"/>
        </w:rPr>
        <w:t>o</w:t>
      </w:r>
      <w:r w:rsidR="00795EB0" w:rsidRPr="00AD1DB4">
        <w:t>C.</w:t>
      </w:r>
      <w:proofErr w:type="spellEnd"/>
      <w:r w:rsidR="00795EB0" w:rsidRPr="00AD1DB4">
        <w:t xml:space="preserve"> </w:t>
      </w:r>
      <w:r w:rsidR="00360CCA">
        <w:rPr>
          <w:lang w:val="en-CA"/>
        </w:rPr>
        <w:t>O</w:t>
      </w:r>
      <w:r w:rsidR="0031735D" w:rsidRPr="00AD1DB4">
        <w:rPr>
          <w:lang w:val="en-CA"/>
        </w:rPr>
        <w:t>ligonucleotides were dissolved</w:t>
      </w:r>
      <w:r w:rsidR="00360CCA">
        <w:rPr>
          <w:lang w:val="en-CA"/>
        </w:rPr>
        <w:t xml:space="preserve"> at a final concentration of 5</w:t>
      </w:r>
      <w:r w:rsidR="00C4692C">
        <w:rPr>
          <w:lang w:val="en-CA"/>
        </w:rPr>
        <w:t>.0</w:t>
      </w:r>
      <w:r w:rsidR="00360CCA">
        <w:rPr>
          <w:lang w:val="en-CA"/>
        </w:rPr>
        <w:t xml:space="preserve"> µM</w:t>
      </w:r>
      <w:r w:rsidR="0031735D" w:rsidRPr="00AD1DB4">
        <w:rPr>
          <w:lang w:val="en-CA"/>
        </w:rPr>
        <w:t xml:space="preserve"> in 20 mM B-R buffer at </w:t>
      </w:r>
      <w:r w:rsidR="00360CCA">
        <w:rPr>
          <w:lang w:val="en-CA"/>
        </w:rPr>
        <w:t>a</w:t>
      </w:r>
      <w:r w:rsidR="00360CCA" w:rsidRPr="00AD1DB4">
        <w:rPr>
          <w:lang w:val="en-CA"/>
        </w:rPr>
        <w:t xml:space="preserve"> </w:t>
      </w:r>
      <w:r w:rsidR="0031735D" w:rsidRPr="00AD1DB4">
        <w:rPr>
          <w:lang w:val="en-CA"/>
        </w:rPr>
        <w:t>pH</w:t>
      </w:r>
      <w:r w:rsidR="00360CCA">
        <w:rPr>
          <w:lang w:val="en-CA"/>
        </w:rPr>
        <w:t xml:space="preserve"> varying</w:t>
      </w:r>
      <w:r w:rsidR="0031735D" w:rsidRPr="00AD1DB4">
        <w:rPr>
          <w:lang w:val="en-CA"/>
        </w:rPr>
        <w:t xml:space="preserve"> from 5.0 to 8.0</w:t>
      </w:r>
      <w:ins w:id="74" w:author="Alex" w:date="2020-04-02T17:55:00Z">
        <w:r w:rsidR="00560585">
          <w:rPr>
            <w:lang w:val="en-CA"/>
          </w:rPr>
          <w:t>,</w:t>
        </w:r>
      </w:ins>
      <w:r w:rsidR="0031735D" w:rsidRPr="00AD1DB4">
        <w:rPr>
          <w:lang w:val="en-CA"/>
        </w:rPr>
        <w:t xml:space="preserve"> with</w:t>
      </w:r>
      <w:r w:rsidR="00CA40E8" w:rsidRPr="00AD1DB4">
        <w:rPr>
          <w:lang w:val="en-CA"/>
        </w:rPr>
        <w:t xml:space="preserve"> </w:t>
      </w:r>
      <w:r w:rsidR="0031735D" w:rsidRPr="00AD1DB4">
        <w:rPr>
          <w:lang w:val="en-CA"/>
        </w:rPr>
        <w:t>0.25 pH</w:t>
      </w:r>
      <w:r w:rsidR="005E3381">
        <w:rPr>
          <w:lang w:val="en-CA"/>
        </w:rPr>
        <w:t xml:space="preserve"> unit</w:t>
      </w:r>
      <w:r w:rsidR="0031735D" w:rsidRPr="00AD1DB4">
        <w:rPr>
          <w:lang w:val="en-CA"/>
        </w:rPr>
        <w:t xml:space="preserve"> </w:t>
      </w:r>
      <w:r w:rsidR="00CA40E8" w:rsidRPr="00AD1DB4">
        <w:rPr>
          <w:lang w:val="en-CA"/>
        </w:rPr>
        <w:t>interval</w:t>
      </w:r>
      <w:r w:rsidR="00F17087">
        <w:rPr>
          <w:lang w:val="en-CA"/>
        </w:rPr>
        <w:t>s</w:t>
      </w:r>
      <w:r w:rsidR="00CA40E8" w:rsidRPr="00AD1DB4">
        <w:rPr>
          <w:lang w:val="en-CA"/>
        </w:rPr>
        <w:t xml:space="preserve"> (</w:t>
      </w:r>
      <w:r w:rsidR="00360CCA" w:rsidRPr="003E27E5">
        <w:rPr>
          <w:i/>
          <w:lang w:val="en-CA"/>
        </w:rPr>
        <w:t>i.e</w:t>
      </w:r>
      <w:r w:rsidR="00360CCA">
        <w:rPr>
          <w:lang w:val="en-CA"/>
        </w:rPr>
        <w:t>., 13 different pH values were tested</w:t>
      </w:r>
      <w:r w:rsidR="00CA40E8" w:rsidRPr="00AD1DB4">
        <w:rPr>
          <w:lang w:val="en-CA"/>
        </w:rPr>
        <w:t xml:space="preserve">) </w:t>
      </w:r>
      <w:r w:rsidR="0031735D" w:rsidRPr="00AD1DB4">
        <w:rPr>
          <w:lang w:val="en-CA"/>
        </w:rPr>
        <w:t xml:space="preserve">in the presence of 140 mM </w:t>
      </w:r>
      <w:proofErr w:type="spellStart"/>
      <w:r w:rsidR="0031735D" w:rsidRPr="00AD1DB4">
        <w:rPr>
          <w:lang w:val="en-CA"/>
        </w:rPr>
        <w:t>KCl</w:t>
      </w:r>
      <w:proofErr w:type="spellEnd"/>
      <w:r w:rsidR="0031735D" w:rsidRPr="00AD1DB4">
        <w:rPr>
          <w:lang w:val="en-CA"/>
        </w:rPr>
        <w:t>.</w:t>
      </w:r>
      <w:r w:rsidR="00CA40E8" w:rsidRPr="00AD1DB4">
        <w:rPr>
          <w:lang w:val="en-CA"/>
        </w:rPr>
        <w:t xml:space="preserve"> </w:t>
      </w:r>
      <w:r w:rsidR="001C6E08" w:rsidRPr="00AD1DB4">
        <w:rPr>
          <w:lang w:val="en-CA"/>
        </w:rPr>
        <w:t>All s</w:t>
      </w:r>
      <w:r w:rsidR="00CA40E8" w:rsidRPr="00AD1DB4">
        <w:rPr>
          <w:lang w:val="en-CA"/>
        </w:rPr>
        <w:t xml:space="preserve">amples </w:t>
      </w:r>
      <w:commentRangeStart w:id="75"/>
      <w:r w:rsidR="00BF6010" w:rsidRPr="00AD1DB4">
        <w:rPr>
          <w:lang w:val="en-CA"/>
        </w:rPr>
        <w:t>upon</w:t>
      </w:r>
      <w:commentRangeEnd w:id="75"/>
      <w:r w:rsidR="00560585">
        <w:rPr>
          <w:rStyle w:val="CommentReference"/>
        </w:rPr>
        <w:commentReference w:id="75"/>
      </w:r>
      <w:r w:rsidR="001C6E08" w:rsidRPr="00AD1DB4">
        <w:rPr>
          <w:lang w:val="en-CA"/>
        </w:rPr>
        <w:t xml:space="preserve"> the corresponding pH solution</w:t>
      </w:r>
      <w:r w:rsidR="00BF6010" w:rsidRPr="00AD1DB4">
        <w:rPr>
          <w:lang w:val="en-CA"/>
        </w:rPr>
        <w:t>s</w:t>
      </w:r>
      <w:r w:rsidR="001C6E08" w:rsidRPr="00AD1DB4">
        <w:rPr>
          <w:lang w:val="en-CA"/>
        </w:rPr>
        <w:t xml:space="preserve"> </w:t>
      </w:r>
      <w:r w:rsidR="00CA40E8" w:rsidRPr="00AD1DB4">
        <w:rPr>
          <w:lang w:val="en-CA"/>
        </w:rPr>
        <w:t xml:space="preserve">were denatured at 95 </w:t>
      </w:r>
      <w:proofErr w:type="spellStart"/>
      <w:r w:rsidR="00CA40E8" w:rsidRPr="00AD1DB4">
        <w:rPr>
          <w:vertAlign w:val="superscript"/>
          <w:lang w:val="en-CA"/>
        </w:rPr>
        <w:t>o</w:t>
      </w:r>
      <w:r w:rsidR="00CA40E8" w:rsidRPr="00AD1DB4">
        <w:rPr>
          <w:lang w:val="en-CA"/>
        </w:rPr>
        <w:t>C</w:t>
      </w:r>
      <w:proofErr w:type="spellEnd"/>
      <w:r w:rsidR="00CA40E8" w:rsidRPr="00AD1DB4">
        <w:rPr>
          <w:lang w:val="en-CA"/>
        </w:rPr>
        <w:t xml:space="preserve"> for 3 </w:t>
      </w:r>
      <w:r w:rsidR="00CA40E8" w:rsidRPr="00AD1DB4">
        <w:rPr>
          <w:lang w:val="en-CA"/>
        </w:rPr>
        <w:lastRenderedPageBreak/>
        <w:t xml:space="preserve">min, slowly cooled down to room temperature, </w:t>
      </w:r>
      <w:r w:rsidR="00DC5301" w:rsidRPr="00AD1DB4">
        <w:rPr>
          <w:lang w:val="en-CA"/>
        </w:rPr>
        <w:t>then stored at</w:t>
      </w:r>
      <w:r w:rsidR="001C6E08" w:rsidRPr="00AD1DB4">
        <w:rPr>
          <w:lang w:val="en-CA"/>
        </w:rPr>
        <w:t xml:space="preserve"> </w:t>
      </w:r>
      <w:r w:rsidR="00DC5301" w:rsidRPr="00AD1DB4">
        <w:t xml:space="preserve">4 </w:t>
      </w:r>
      <w:proofErr w:type="spellStart"/>
      <w:r w:rsidR="00DC5301" w:rsidRPr="00AD1DB4">
        <w:rPr>
          <w:vertAlign w:val="superscript"/>
        </w:rPr>
        <w:t>o</w:t>
      </w:r>
      <w:r w:rsidR="00DC5301" w:rsidRPr="00AD1DB4">
        <w:t>C</w:t>
      </w:r>
      <w:proofErr w:type="spellEnd"/>
      <w:r w:rsidR="00DC5301" w:rsidRPr="00AD1DB4">
        <w:rPr>
          <w:lang w:val="en-CA"/>
        </w:rPr>
        <w:t xml:space="preserve"> </w:t>
      </w:r>
      <w:ins w:id="76" w:author="Alex" w:date="2020-04-02T17:56:00Z">
        <w:r w:rsidR="00560585">
          <w:rPr>
            <w:lang w:val="en-CA"/>
          </w:rPr>
          <w:t xml:space="preserve">for </w:t>
        </w:r>
      </w:ins>
      <w:r w:rsidR="001C6E08" w:rsidRPr="00AD1DB4">
        <w:rPr>
          <w:lang w:val="en-CA"/>
        </w:rPr>
        <w:t xml:space="preserve">at least </w:t>
      </w:r>
      <w:r w:rsidR="00DC5301" w:rsidRPr="00AD1DB4">
        <w:rPr>
          <w:lang w:val="en-CA"/>
        </w:rPr>
        <w:t>overnight. All samples were</w:t>
      </w:r>
      <w:r w:rsidR="00360CCA">
        <w:rPr>
          <w:lang w:val="en-CA"/>
        </w:rPr>
        <w:t xml:space="preserve"> then</w:t>
      </w:r>
      <w:r w:rsidR="00DC5301" w:rsidRPr="00AD1DB4">
        <w:rPr>
          <w:lang w:val="en-CA"/>
        </w:rPr>
        <w:t xml:space="preserve"> </w:t>
      </w:r>
      <w:r w:rsidR="00CA40E8" w:rsidRPr="00AD1DB4">
        <w:rPr>
          <w:lang w:val="en-CA"/>
        </w:rPr>
        <w:t xml:space="preserve">incubated at </w:t>
      </w:r>
      <w:r w:rsidR="00DC5301" w:rsidRPr="00AD1DB4">
        <w:rPr>
          <w:lang w:val="en-CA"/>
        </w:rPr>
        <w:t xml:space="preserve">25 </w:t>
      </w:r>
      <w:proofErr w:type="spellStart"/>
      <w:r w:rsidR="00DC5301" w:rsidRPr="00AD1DB4">
        <w:rPr>
          <w:vertAlign w:val="superscript"/>
          <w:lang w:val="en-CA"/>
        </w:rPr>
        <w:t>o</w:t>
      </w:r>
      <w:r w:rsidR="00DC5301" w:rsidRPr="00AD1DB4">
        <w:rPr>
          <w:lang w:val="en-CA"/>
        </w:rPr>
        <w:t>C</w:t>
      </w:r>
      <w:proofErr w:type="spellEnd"/>
      <w:r w:rsidR="009C441E" w:rsidRPr="00AD1DB4">
        <w:rPr>
          <w:lang w:val="en-CA"/>
        </w:rPr>
        <w:t xml:space="preserve"> </w:t>
      </w:r>
      <w:r w:rsidR="00360CCA">
        <w:rPr>
          <w:lang w:val="en-CA"/>
        </w:rPr>
        <w:t xml:space="preserve">for </w:t>
      </w:r>
      <w:r w:rsidR="00DC5301" w:rsidRPr="00AD1DB4">
        <w:rPr>
          <w:lang w:val="en-CA"/>
        </w:rPr>
        <w:t xml:space="preserve">at least two hours </w:t>
      </w:r>
      <w:r w:rsidR="00CA40E8" w:rsidRPr="00AD1DB4">
        <w:rPr>
          <w:lang w:val="en-CA"/>
        </w:rPr>
        <w:t>prior to spectra</w:t>
      </w:r>
      <w:r w:rsidR="00360CCA">
        <w:rPr>
          <w:lang w:val="en-CA"/>
        </w:rPr>
        <w:t>l</w:t>
      </w:r>
      <w:r w:rsidR="00CA40E8" w:rsidRPr="00AD1DB4">
        <w:rPr>
          <w:lang w:val="en-CA"/>
        </w:rPr>
        <w:t xml:space="preserve"> </w:t>
      </w:r>
      <w:r w:rsidR="00360CCA">
        <w:rPr>
          <w:lang w:val="en-CA"/>
        </w:rPr>
        <w:t>measurements</w:t>
      </w:r>
      <w:r w:rsidR="00CA40E8" w:rsidRPr="00AD1DB4">
        <w:rPr>
          <w:lang w:val="en-CA"/>
        </w:rPr>
        <w:t>.</w:t>
      </w:r>
      <w:r w:rsidR="00DC5301" w:rsidRPr="00AD1DB4">
        <w:rPr>
          <w:lang w:val="en-CA"/>
        </w:rPr>
        <w:t xml:space="preserve"> </w:t>
      </w:r>
      <w:r w:rsidR="00696331" w:rsidRPr="00AD1DB4">
        <w:rPr>
          <w:lang w:val="en-CA"/>
        </w:rPr>
        <w:t xml:space="preserve">Each sample scan was subtracted by the corresponding buffer scan before data processing. The </w:t>
      </w:r>
      <w:r w:rsidR="00664C94" w:rsidRPr="00AD1DB4">
        <w:rPr>
          <w:lang w:val="en-CA"/>
        </w:rPr>
        <w:t xml:space="preserve">changes </w:t>
      </w:r>
      <w:r w:rsidR="00360CCA">
        <w:rPr>
          <w:lang w:val="en-CA"/>
        </w:rPr>
        <w:t>in</w:t>
      </w:r>
      <w:r w:rsidR="00360CCA" w:rsidRPr="00AD1DB4">
        <w:rPr>
          <w:lang w:val="en-CA"/>
        </w:rPr>
        <w:t xml:space="preserve"> </w:t>
      </w:r>
      <w:r w:rsidR="00696331" w:rsidRPr="00AD1DB4">
        <w:rPr>
          <w:lang w:val="en-CA"/>
        </w:rPr>
        <w:t xml:space="preserve">signal intensities at 295 and 288 nm for UV </w:t>
      </w:r>
      <w:r w:rsidR="00F17087">
        <w:rPr>
          <w:lang w:val="en-CA"/>
        </w:rPr>
        <w:t>absorbance</w:t>
      </w:r>
      <w:r w:rsidR="00F17087" w:rsidRPr="00AD1DB4">
        <w:rPr>
          <w:lang w:val="en-CA"/>
        </w:rPr>
        <w:t xml:space="preserve"> </w:t>
      </w:r>
      <w:r w:rsidR="00696331" w:rsidRPr="00AD1DB4">
        <w:rPr>
          <w:lang w:val="en-CA"/>
        </w:rPr>
        <w:t xml:space="preserve">and CD </w:t>
      </w:r>
      <w:r w:rsidR="00F17087">
        <w:rPr>
          <w:lang w:val="en-CA"/>
        </w:rPr>
        <w:t>ellipticity</w:t>
      </w:r>
      <w:r w:rsidR="00696331" w:rsidRPr="00AD1DB4">
        <w:rPr>
          <w:lang w:val="en-CA"/>
        </w:rPr>
        <w:t>, respectively, were used to calculate the pH transition midpoint</w:t>
      </w:r>
      <w:r w:rsidR="00664C94" w:rsidRPr="00AD1DB4">
        <w:rPr>
          <w:lang w:val="en-CA"/>
        </w:rPr>
        <w:t xml:space="preserve"> </w:t>
      </w:r>
      <w:r w:rsidR="00A7036C" w:rsidRPr="00AD1DB4">
        <w:rPr>
          <w:lang w:val="en-CA"/>
        </w:rPr>
        <w:t>(</w:t>
      </w:r>
      <w:proofErr w:type="spellStart"/>
      <w:r w:rsidR="00A7036C" w:rsidRPr="00AD1DB4">
        <w:rPr>
          <w:i/>
          <w:lang w:val="en-CA"/>
        </w:rPr>
        <w:t>pH</w:t>
      </w:r>
      <w:r w:rsidR="00A7036C" w:rsidRPr="00AD1DB4">
        <w:rPr>
          <w:i/>
          <w:vertAlign w:val="subscript"/>
          <w:lang w:val="en-CA"/>
        </w:rPr>
        <w:t>T</w:t>
      </w:r>
      <w:proofErr w:type="spellEnd"/>
      <w:r w:rsidR="00A7036C" w:rsidRPr="00AD1DB4">
        <w:rPr>
          <w:lang w:val="en-CA"/>
        </w:rPr>
        <w:t xml:space="preserve">) </w:t>
      </w:r>
      <w:r w:rsidR="00664C94" w:rsidRPr="00AD1DB4">
        <w:rPr>
          <w:lang w:val="en-CA"/>
        </w:rPr>
        <w:t>of the structure switch</w:t>
      </w:r>
      <w:r w:rsidR="003E27E5">
        <w:rPr>
          <w:lang w:val="en-CA"/>
        </w:rPr>
        <w:t>ing</w:t>
      </w:r>
      <w:r w:rsidR="00664C94" w:rsidRPr="00AD1DB4">
        <w:rPr>
          <w:lang w:val="en-CA"/>
        </w:rPr>
        <w:t xml:space="preserve"> from stable </w:t>
      </w:r>
      <w:proofErr w:type="spellStart"/>
      <w:r w:rsidR="00664C94" w:rsidRPr="00AD1DB4">
        <w:rPr>
          <w:lang w:val="en-CA"/>
        </w:rPr>
        <w:t>i</w:t>
      </w:r>
      <w:proofErr w:type="spellEnd"/>
      <w:r w:rsidR="00664C94" w:rsidRPr="00AD1DB4">
        <w:rPr>
          <w:lang w:val="en-CA"/>
        </w:rPr>
        <w:t>-motif to random coil.</w:t>
      </w:r>
      <w:r w:rsidR="00771F93" w:rsidRPr="00AD1DB4">
        <w:rPr>
          <w:lang w:val="en-CA"/>
        </w:rPr>
        <w:t xml:space="preserve"> </w:t>
      </w:r>
      <w:proofErr w:type="spellStart"/>
      <w:r w:rsidR="00BA419B" w:rsidRPr="00AD1DB4">
        <w:rPr>
          <w:i/>
          <w:lang w:val="en-CA"/>
        </w:rPr>
        <w:t>pH</w:t>
      </w:r>
      <w:r w:rsidR="00BA419B" w:rsidRPr="00AD1DB4">
        <w:rPr>
          <w:i/>
          <w:vertAlign w:val="subscript"/>
          <w:lang w:val="en-CA"/>
        </w:rPr>
        <w:t>T</w:t>
      </w:r>
      <w:proofErr w:type="spellEnd"/>
      <w:r w:rsidR="00BA419B" w:rsidRPr="00AD1DB4">
        <w:rPr>
          <w:lang w:val="en-CA"/>
        </w:rPr>
        <w:t xml:space="preserve"> were obtained by fitting the </w:t>
      </w:r>
      <w:r w:rsidR="00A7036C" w:rsidRPr="00AD1DB4">
        <w:rPr>
          <w:lang w:val="en-CA"/>
        </w:rPr>
        <w:t xml:space="preserve">signals from UV </w:t>
      </w:r>
      <w:r w:rsidR="00BF175D">
        <w:rPr>
          <w:lang w:val="en-CA"/>
        </w:rPr>
        <w:t>or</w:t>
      </w:r>
      <w:r w:rsidR="00BF175D" w:rsidRPr="00AD1DB4">
        <w:rPr>
          <w:lang w:val="en-CA"/>
        </w:rPr>
        <w:t xml:space="preserve"> </w:t>
      </w:r>
      <w:r w:rsidR="00A7036C" w:rsidRPr="00AD1DB4">
        <w:rPr>
          <w:lang w:val="en-CA"/>
        </w:rPr>
        <w:t xml:space="preserve">CD </w:t>
      </w:r>
      <w:r w:rsidR="00A7036C" w:rsidRPr="00AD1DB4">
        <w:rPr>
          <w:i/>
          <w:lang w:val="en-CA"/>
        </w:rPr>
        <w:t>vs.</w:t>
      </w:r>
      <w:r w:rsidR="00A7036C" w:rsidRPr="00AD1DB4">
        <w:rPr>
          <w:lang w:val="en-CA"/>
        </w:rPr>
        <w:t xml:space="preserve"> pH </w:t>
      </w:r>
      <w:r w:rsidR="00395189" w:rsidRPr="00AD1DB4">
        <w:rPr>
          <w:lang w:val="en-CA"/>
        </w:rPr>
        <w:t>values</w:t>
      </w:r>
      <w:ins w:id="77" w:author="Alex" w:date="2020-04-02T17:57:00Z">
        <w:r w:rsidR="00560585">
          <w:rPr>
            <w:lang w:val="en-CA"/>
          </w:rPr>
          <w:t>,</w:t>
        </w:r>
      </w:ins>
      <w:r w:rsidR="00395189" w:rsidRPr="00AD1DB4">
        <w:rPr>
          <w:lang w:val="en-CA"/>
        </w:rPr>
        <w:t xml:space="preserve"> </w:t>
      </w:r>
      <w:r w:rsidR="00BA419B" w:rsidRPr="00AD1DB4">
        <w:rPr>
          <w:lang w:val="en-CA"/>
        </w:rPr>
        <w:t xml:space="preserve">by </w:t>
      </w:r>
      <w:r w:rsidR="009136D1" w:rsidRPr="00AD1DB4">
        <w:rPr>
          <w:lang w:val="en-CA"/>
        </w:rPr>
        <w:t>using</w:t>
      </w:r>
      <w:r w:rsidR="00A7036C" w:rsidRPr="00AD1DB4">
        <w:rPr>
          <w:lang w:val="en-CA"/>
        </w:rPr>
        <w:t xml:space="preserve"> </w:t>
      </w:r>
      <w:r w:rsidR="008F27E2">
        <w:rPr>
          <w:lang w:val="en-CA"/>
        </w:rPr>
        <w:t xml:space="preserve">a </w:t>
      </w:r>
      <w:proofErr w:type="spellStart"/>
      <w:r w:rsidR="00A7036C" w:rsidRPr="00AD1DB4">
        <w:rPr>
          <w:lang w:val="en-CA"/>
        </w:rPr>
        <w:t>Boltzman</w:t>
      </w:r>
      <w:proofErr w:type="spellEnd"/>
      <w:r w:rsidR="00A7036C" w:rsidRPr="00AD1DB4">
        <w:rPr>
          <w:lang w:val="en-CA"/>
        </w:rPr>
        <w:t xml:space="preserve"> sigmoidal function.</w:t>
      </w:r>
    </w:p>
    <w:p w14:paraId="6435D887" w14:textId="178FBE41" w:rsidR="00CE359C" w:rsidRPr="00AD1DB4" w:rsidRDefault="009C441E" w:rsidP="000E4664">
      <w:pPr>
        <w:spacing w:after="120"/>
      </w:pPr>
      <w:r w:rsidRPr="00AD1DB4">
        <w:rPr>
          <w:rFonts w:hint="eastAsia"/>
          <w:b/>
          <w:i/>
        </w:rPr>
        <w:t>U</w:t>
      </w:r>
      <w:r w:rsidRPr="00AD1DB4">
        <w:rPr>
          <w:b/>
          <w:i/>
        </w:rPr>
        <w:t>V-melting/annealing experiments</w:t>
      </w:r>
      <w:r w:rsidR="007D50EE">
        <w:rPr>
          <w:b/>
          <w:i/>
        </w:rPr>
        <w:t xml:space="preserve"> </w:t>
      </w:r>
      <w:r w:rsidR="007D50EE" w:rsidRPr="00F04A7C">
        <w:fldChar w:fldCharType="begin"/>
      </w:r>
      <w:r w:rsidR="007D50EE">
        <w:instrText xml:space="preserve"> ADDIN EN.CITE &lt;EndNote&gt;&lt;Cite&gt;&lt;Author&gt;Mergny&lt;/Author&gt;&lt;Year&gt;1998&lt;/Year&gt;&lt;RecNum&gt;3&lt;/RecNum&gt;&lt;DisplayText&gt;(39)&lt;/DisplayText&gt;&lt;record&gt;&lt;rec-number&gt;3&lt;/rec-number&gt;&lt;foreign-keys&gt;&lt;key app="EN" db-id="2ar0zdpzpd9axqe2vppvt0alxfdfxrv2d52e" timestamp="1548883618"&gt;3&lt;/key&gt;&lt;key app="ENWeb" db-id=""&gt;0&lt;/key&gt;&lt;/foreign-keys&gt;&lt;ref-type name="Journal Article"&gt;17&lt;/ref-type&gt;&lt;contributors&gt;&lt;authors&gt;&lt;author&gt;Mergny, J. L.&lt;/author&gt;&lt;author&gt;Lacroix, L.&lt;/author&gt;&lt;/authors&gt;&lt;/contributors&gt;&lt;auth-address&gt;Laboratoire de Biophysique, Museum National d&amp;apos;Histoire Naturelle, INSERM U201, CNRS UA481,43 rue Cuvier 75005 Paris, France.&lt;/auth-address&gt;&lt;titles&gt;&lt;title&gt;Kinetics and thermodynamics of i-DNA formation: phosphodiester versus modified oligodeoxynucleotides&lt;/title&gt;&lt;secondary-title&gt;Nucleic Acids Res&lt;/secondary-title&gt;&lt;/titles&gt;&lt;periodical&gt;&lt;full-title&gt;Nucleic Acids Res&lt;/full-title&gt;&lt;/periodical&gt;&lt;pages&gt;4797-803&lt;/pages&gt;&lt;volume&gt;26&lt;/volume&gt;&lt;number&gt;21&lt;/number&gt;&lt;keywords&gt;&lt;keyword&gt;Base Sequence&lt;/keyword&gt;&lt;keyword&gt;DNA/*chemistry&lt;/keyword&gt;&lt;keyword&gt;Hydrogen-Ion Concentration&lt;/keyword&gt;&lt;keyword&gt;Kinetics&lt;/keyword&gt;&lt;keyword&gt;Magnetic Resonance Spectroscopy&lt;/keyword&gt;&lt;keyword&gt;Nucleic Acid Conformation&lt;/keyword&gt;&lt;keyword&gt;Nucleic Acid Denaturation&lt;/keyword&gt;&lt;keyword&gt;Oligodeoxyribonucleotides/*chemistry&lt;/keyword&gt;&lt;keyword&gt;Spectrophotometry, Ultraviolet&lt;/keyword&gt;&lt;keyword&gt;Thermodynamics&lt;/keyword&gt;&lt;/keywords&gt;&lt;dates&gt;&lt;year&gt;1998&lt;/year&gt;&lt;pub-dates&gt;&lt;date&gt;Nov 1&lt;/date&gt;&lt;/pub-dates&gt;&lt;/dates&gt;&lt;isbn&gt;0305-1048 (Print)&amp;#xD;0305-1048 (Linking)&lt;/isbn&gt;&lt;accession-num&gt;9776737&lt;/accession-num&gt;&lt;urls&gt;&lt;related-urls&gt;&lt;url&gt;https://www.ncbi.nlm.nih.gov/pubmed/9776737&lt;/url&gt;&lt;/related-urls&gt;&lt;/urls&gt;&lt;custom2&gt;PMC147917&lt;/custom2&gt;&lt;electronic-resource-num&gt;10.1093/nar/26.21.4797&lt;/electronic-resource-num&gt;&lt;/record&gt;&lt;/Cite&gt;&lt;/EndNote&gt;</w:instrText>
      </w:r>
      <w:r w:rsidR="007D50EE" w:rsidRPr="00F04A7C">
        <w:fldChar w:fldCharType="separate"/>
      </w:r>
      <w:r w:rsidR="007D50EE">
        <w:rPr>
          <w:noProof/>
        </w:rPr>
        <w:t>(39)</w:t>
      </w:r>
      <w:r w:rsidR="007D50EE" w:rsidRPr="00F04A7C">
        <w:fldChar w:fldCharType="end"/>
      </w:r>
      <w:r w:rsidRPr="00AD1DB4">
        <w:rPr>
          <w:b/>
          <w:i/>
        </w:rPr>
        <w:t>.</w:t>
      </w:r>
      <w:r w:rsidRPr="00AD1DB4">
        <w:t xml:space="preserve"> </w:t>
      </w:r>
      <w:r w:rsidR="00BF175D">
        <w:t>Samples</w:t>
      </w:r>
      <w:r w:rsidR="00BF6010" w:rsidRPr="00AD1DB4">
        <w:t xml:space="preserve"> </w:t>
      </w:r>
      <w:r w:rsidR="00BF175D" w:rsidRPr="00AD1DB4">
        <w:t xml:space="preserve">were prepared </w:t>
      </w:r>
      <w:r w:rsidR="00BF175D">
        <w:t xml:space="preserve">at </w:t>
      </w:r>
      <w:r w:rsidR="00BF6010" w:rsidRPr="00AD1DB4">
        <w:t>5</w:t>
      </w:r>
      <w:r w:rsidR="007D50EE">
        <w:t>.0</w:t>
      </w:r>
      <w:r w:rsidR="00BF6010" w:rsidRPr="00AD1DB4">
        <w:t xml:space="preserve"> </w:t>
      </w:r>
      <w:r w:rsidR="00BF6010" w:rsidRPr="00AD1DB4">
        <w:rPr>
          <w:lang w:val="en-CA"/>
        </w:rPr>
        <w:t>μ</w:t>
      </w:r>
      <w:r w:rsidR="00BF6010" w:rsidRPr="00AD1DB4">
        <w:t>M oligonucleotide</w:t>
      </w:r>
      <w:r w:rsidR="00BF175D">
        <w:t xml:space="preserve"> concentration</w:t>
      </w:r>
      <w:r w:rsidR="00BF6010" w:rsidRPr="00AD1DB4">
        <w:t xml:space="preserve"> in 20 mM B-R buffers containing 140 mM </w:t>
      </w:r>
      <w:proofErr w:type="spellStart"/>
      <w:r w:rsidR="00BF6010" w:rsidRPr="00AD1DB4">
        <w:t>KCl</w:t>
      </w:r>
      <w:proofErr w:type="spellEnd"/>
      <w:r w:rsidR="00BF175D">
        <w:t>.</w:t>
      </w:r>
      <w:r w:rsidR="00BF175D" w:rsidRPr="00BF175D">
        <w:t xml:space="preserve"> </w:t>
      </w:r>
      <w:r w:rsidR="00BF175D" w:rsidRPr="00AD1DB4">
        <w:t xml:space="preserve">UV-absorbance </w:t>
      </w:r>
      <w:r w:rsidR="00BF175D">
        <w:t>at</w:t>
      </w:r>
      <w:r w:rsidR="00BF175D" w:rsidRPr="00AD1DB4">
        <w:t xml:space="preserve"> 295 nm </w:t>
      </w:r>
      <w:r w:rsidR="00BF175D">
        <w:t xml:space="preserve">was </w:t>
      </w:r>
      <w:r w:rsidR="00BF6010" w:rsidRPr="00AD1DB4">
        <w:t>recorded at pH 5.0 (for all sequences</w:t>
      </w:r>
      <w:r w:rsidR="005C0C95" w:rsidRPr="00AD1DB4">
        <w:t xml:space="preserve">, 0.5 </w:t>
      </w:r>
      <w:proofErr w:type="spellStart"/>
      <w:r w:rsidR="005C0C95" w:rsidRPr="00AD1DB4">
        <w:rPr>
          <w:vertAlign w:val="superscript"/>
        </w:rPr>
        <w:t>o</w:t>
      </w:r>
      <w:r w:rsidR="005C0C95" w:rsidRPr="00AD1DB4">
        <w:t>C</w:t>
      </w:r>
      <w:proofErr w:type="spellEnd"/>
      <w:r w:rsidR="005C0C95" w:rsidRPr="00AD1DB4">
        <w:t xml:space="preserve">/min rate in 5 to 95 </w:t>
      </w:r>
      <w:proofErr w:type="spellStart"/>
      <w:r w:rsidR="005C0C95" w:rsidRPr="00AD1DB4">
        <w:rPr>
          <w:vertAlign w:val="superscript"/>
        </w:rPr>
        <w:t>o</w:t>
      </w:r>
      <w:r w:rsidR="005C0C95" w:rsidRPr="00AD1DB4">
        <w:t>C</w:t>
      </w:r>
      <w:proofErr w:type="spellEnd"/>
      <w:r w:rsidR="005C0C95" w:rsidRPr="00AD1DB4">
        <w:t xml:space="preserve"> temperature range</w:t>
      </w:r>
      <w:r w:rsidR="00BF6010" w:rsidRPr="00AD1DB4">
        <w:t xml:space="preserve">) or 7.0 (for sequences with </w:t>
      </w:r>
      <w:r w:rsidR="00BF6010" w:rsidRPr="00AD1DB4">
        <w:rPr>
          <w:i/>
        </w:rPr>
        <w:t>C</w:t>
      </w:r>
      <w:r w:rsidR="00BF6010" w:rsidRPr="00AD1DB4">
        <w:rPr>
          <w:i/>
          <w:vertAlign w:val="subscript"/>
        </w:rPr>
        <w:t>5</w:t>
      </w:r>
      <w:r w:rsidR="00BF6010" w:rsidRPr="00AD1DB4">
        <w:t xml:space="preserve">- </w:t>
      </w:r>
      <w:r w:rsidR="005C0C95" w:rsidRPr="00AD1DB4">
        <w:t>and</w:t>
      </w:r>
      <w:r w:rsidR="00BF6010" w:rsidRPr="00AD1DB4">
        <w:t xml:space="preserve"> </w:t>
      </w:r>
      <w:r w:rsidR="00BF6010" w:rsidRPr="00AD1DB4">
        <w:rPr>
          <w:i/>
        </w:rPr>
        <w:t>C</w:t>
      </w:r>
      <w:r w:rsidR="00BF6010" w:rsidRPr="00AD1DB4">
        <w:rPr>
          <w:i/>
          <w:vertAlign w:val="subscript"/>
        </w:rPr>
        <w:t>6</w:t>
      </w:r>
      <w:r w:rsidR="00BF6010" w:rsidRPr="00AD1DB4">
        <w:t>-tracts</w:t>
      </w:r>
      <w:r w:rsidR="005C0C95" w:rsidRPr="00AD1DB4">
        <w:t xml:space="preserve">, </w:t>
      </w:r>
      <w:r w:rsidR="00BF175D">
        <w:t xml:space="preserve">using a slower temperature gradient of </w:t>
      </w:r>
      <w:r w:rsidR="005C0C95" w:rsidRPr="00AD1DB4">
        <w:t xml:space="preserve">0.2 </w:t>
      </w:r>
      <w:proofErr w:type="spellStart"/>
      <w:r w:rsidR="005C0C95" w:rsidRPr="00AD1DB4">
        <w:rPr>
          <w:vertAlign w:val="superscript"/>
        </w:rPr>
        <w:t>o</w:t>
      </w:r>
      <w:r w:rsidR="005C0C95" w:rsidRPr="00AD1DB4">
        <w:t>C</w:t>
      </w:r>
      <w:proofErr w:type="spellEnd"/>
      <w:r w:rsidR="005C0C95" w:rsidRPr="00AD1DB4">
        <w:t xml:space="preserve">/min </w:t>
      </w:r>
      <w:r w:rsidR="00BF175D">
        <w:t>to limit hysteresis</w:t>
      </w:r>
      <w:r w:rsidR="00BF6010" w:rsidRPr="00AD1DB4">
        <w:t>)</w:t>
      </w:r>
      <w:r w:rsidR="005C0C95" w:rsidRPr="00AD1DB4">
        <w:t>.</w:t>
      </w:r>
      <w:r w:rsidR="004C5F40" w:rsidRPr="00AD1DB4">
        <w:t xml:space="preserve"> </w:t>
      </w:r>
      <w:r w:rsidR="00D056C4" w:rsidRPr="00AD1DB4">
        <w:t xml:space="preserve">Absorbance </w:t>
      </w:r>
      <w:r w:rsidR="00BF175D">
        <w:t>was</w:t>
      </w:r>
      <w:r w:rsidR="00BF175D" w:rsidRPr="00AD1DB4">
        <w:t xml:space="preserve"> </w:t>
      </w:r>
      <w:r w:rsidR="00D056C4" w:rsidRPr="00AD1DB4">
        <w:t xml:space="preserve">normalized between 1 and 0 to compare the profiles. </w:t>
      </w:r>
      <w:r w:rsidR="000749B5" w:rsidRPr="00AD1DB4">
        <w:t>Half transition temperature</w:t>
      </w:r>
      <w:r w:rsidR="00BF175D">
        <w:t>s</w:t>
      </w:r>
      <w:r w:rsidR="000749B5" w:rsidRPr="00AD1DB4">
        <w:t xml:space="preserve"> (</w:t>
      </w:r>
      <w:r w:rsidR="000749B5" w:rsidRPr="00AD1DB4">
        <w:rPr>
          <w:i/>
        </w:rPr>
        <w:t>T</w:t>
      </w:r>
      <w:r w:rsidR="000749B5" w:rsidRPr="00AD1DB4">
        <w:rPr>
          <w:i/>
          <w:vertAlign w:val="subscript"/>
        </w:rPr>
        <w:t>m</w:t>
      </w:r>
      <w:r w:rsidR="000749B5" w:rsidRPr="00AD1DB4">
        <w:t xml:space="preserve"> or </w:t>
      </w:r>
      <w:r w:rsidR="000749B5" w:rsidRPr="00AD1DB4">
        <w:rPr>
          <w:i/>
        </w:rPr>
        <w:t>T</w:t>
      </w:r>
      <w:r w:rsidR="000749B5" w:rsidRPr="00AD1DB4">
        <w:rPr>
          <w:i/>
          <w:vertAlign w:val="subscript"/>
        </w:rPr>
        <w:t>1/2</w:t>
      </w:r>
      <w:r w:rsidR="000749B5" w:rsidRPr="00AD1DB4">
        <w:t xml:space="preserve">) </w:t>
      </w:r>
      <w:r w:rsidR="00BF175D">
        <w:t>were</w:t>
      </w:r>
      <w:r w:rsidR="00BF175D" w:rsidRPr="00AD1DB4">
        <w:t xml:space="preserve"> </w:t>
      </w:r>
      <w:r w:rsidR="009136D1" w:rsidRPr="00AD1DB4">
        <w:t xml:space="preserve">calculated by fitting the plot of UV absorbance </w:t>
      </w:r>
      <w:r w:rsidR="009136D1" w:rsidRPr="00AD1DB4">
        <w:rPr>
          <w:i/>
        </w:rPr>
        <w:t>vs.</w:t>
      </w:r>
      <w:r w:rsidR="009136D1" w:rsidRPr="00AD1DB4">
        <w:t xml:space="preserve"> temperature </w:t>
      </w:r>
      <w:r w:rsidR="00B440E8">
        <w:t>with a</w:t>
      </w:r>
      <w:r w:rsidR="009136D1" w:rsidRPr="00AD1DB4">
        <w:t xml:space="preserve"> </w:t>
      </w:r>
      <w:proofErr w:type="spellStart"/>
      <w:r w:rsidR="009136D1" w:rsidRPr="00AD1DB4">
        <w:rPr>
          <w:lang w:val="en-CA"/>
        </w:rPr>
        <w:t>Boltzman</w:t>
      </w:r>
      <w:proofErr w:type="spellEnd"/>
      <w:r w:rsidR="009136D1" w:rsidRPr="00AD1DB4">
        <w:rPr>
          <w:lang w:val="en-CA"/>
        </w:rPr>
        <w:t xml:space="preserve"> sigmoidal function.</w:t>
      </w:r>
      <w:r w:rsidR="00BF175D">
        <w:rPr>
          <w:lang w:val="en-CA"/>
        </w:rPr>
        <w:t xml:space="preserve"> </w:t>
      </w:r>
      <w:r w:rsidR="00BF175D" w:rsidRPr="00AD1DB4">
        <w:rPr>
          <w:i/>
        </w:rPr>
        <w:t>T</w:t>
      </w:r>
      <w:r w:rsidR="00BF175D" w:rsidRPr="00AD1DB4">
        <w:rPr>
          <w:i/>
          <w:vertAlign w:val="subscript"/>
        </w:rPr>
        <w:t>1/2</w:t>
      </w:r>
      <w:r w:rsidR="00BF175D">
        <w:rPr>
          <w:lang w:val="en-CA"/>
        </w:rPr>
        <w:t xml:space="preserve"> is used rather than </w:t>
      </w:r>
      <w:r w:rsidR="00BF175D" w:rsidRPr="00AD1DB4">
        <w:rPr>
          <w:i/>
        </w:rPr>
        <w:t>T</w:t>
      </w:r>
      <w:r w:rsidR="00BF175D" w:rsidRPr="00AD1DB4">
        <w:rPr>
          <w:i/>
          <w:vertAlign w:val="subscript"/>
        </w:rPr>
        <w:t>m</w:t>
      </w:r>
      <w:r w:rsidR="00BF175D">
        <w:rPr>
          <w:lang w:val="en-CA"/>
        </w:rPr>
        <w:t xml:space="preserve"> when hysteresis is present.</w:t>
      </w:r>
    </w:p>
    <w:p w14:paraId="5F95B4EF" w14:textId="77777777" w:rsidR="00E30CC6" w:rsidRDefault="00E30CC6" w:rsidP="00E30CC6">
      <w:pPr>
        <w:pStyle w:val="NormalWeb"/>
        <w:spacing w:before="0" w:beforeAutospacing="0" w:after="120" w:afterAutospacing="0"/>
        <w:jc w:val="both"/>
        <w:rPr>
          <w:b/>
          <w:lang w:val="en-US"/>
        </w:rPr>
      </w:pPr>
    </w:p>
    <w:p w14:paraId="770DB3F6" w14:textId="1D83AD22" w:rsidR="00515269" w:rsidRPr="00515269" w:rsidRDefault="00515269" w:rsidP="0015176F">
      <w:pPr>
        <w:pStyle w:val="NormalWeb"/>
        <w:spacing w:before="0" w:beforeAutospacing="0" w:after="120" w:afterAutospacing="0"/>
        <w:jc w:val="both"/>
        <w:rPr>
          <w:b/>
          <w:lang w:val="en-US"/>
        </w:rPr>
      </w:pPr>
      <w:r w:rsidRPr="00515269">
        <w:rPr>
          <w:b/>
          <w:lang w:val="en-US"/>
        </w:rPr>
        <w:t>Differential scanning calorimetry (DSC)</w:t>
      </w:r>
    </w:p>
    <w:p w14:paraId="63BDE23F" w14:textId="5003A1B6" w:rsidR="00515269" w:rsidRPr="00AD1DB4" w:rsidRDefault="00515269" w:rsidP="0015176F">
      <w:pPr>
        <w:spacing w:after="120"/>
        <w:rPr>
          <w:lang w:val="en-CA"/>
        </w:rPr>
      </w:pPr>
      <w:r w:rsidRPr="00AD1DB4">
        <w:rPr>
          <w:lang w:val="en-CA"/>
        </w:rPr>
        <w:t>DSC measurements were carried out using a Nano DSC</w:t>
      </w:r>
      <w:r w:rsidR="00E006AE" w:rsidRPr="00AD1DB4">
        <w:rPr>
          <w:lang w:val="en-CA"/>
        </w:rPr>
        <w:t xml:space="preserve"> equipment</w:t>
      </w:r>
      <w:r w:rsidRPr="00AD1DB4">
        <w:rPr>
          <w:lang w:val="en-CA"/>
        </w:rPr>
        <w:t xml:space="preserve">. Oligonucleotide was prepared as 100 </w:t>
      </w:r>
      <w:proofErr w:type="spellStart"/>
      <w:r w:rsidRPr="00AD1DB4">
        <w:rPr>
          <w:lang w:val="en-CA"/>
        </w:rPr>
        <w:t>μM</w:t>
      </w:r>
      <w:proofErr w:type="spellEnd"/>
      <w:r w:rsidRPr="00AD1DB4">
        <w:rPr>
          <w:lang w:val="en-CA"/>
        </w:rPr>
        <w:t xml:space="preserve"> </w:t>
      </w:r>
      <w:r w:rsidR="00BF175D">
        <w:rPr>
          <w:lang w:val="en-CA"/>
        </w:rPr>
        <w:t xml:space="preserve">strand concentration </w:t>
      </w:r>
      <w:r w:rsidRPr="00AD1DB4">
        <w:rPr>
          <w:lang w:val="en-CA"/>
        </w:rPr>
        <w:t>in 20 mM B-R buffer</w:t>
      </w:r>
      <w:r w:rsidR="00A57E2D" w:rsidRPr="00A57E2D">
        <w:rPr>
          <w:lang w:val="en-CA"/>
        </w:rPr>
        <w:t xml:space="preserve"> </w:t>
      </w:r>
      <w:r w:rsidR="0079195B">
        <w:rPr>
          <w:lang w:val="en-CA"/>
        </w:rPr>
        <w:t>(</w:t>
      </w:r>
      <w:r w:rsidR="00A57E2D" w:rsidRPr="00AD1DB4">
        <w:rPr>
          <w:lang w:val="en-CA"/>
        </w:rPr>
        <w:t>pH 5.0 or 7.0</w:t>
      </w:r>
      <w:r w:rsidR="0079195B">
        <w:rPr>
          <w:lang w:val="en-CA"/>
        </w:rPr>
        <w:t>)</w:t>
      </w:r>
      <w:r w:rsidRPr="00AD1DB4">
        <w:rPr>
          <w:lang w:val="en-CA"/>
        </w:rPr>
        <w:t xml:space="preserve">. </w:t>
      </w:r>
      <w:r w:rsidR="00FE7FAC" w:rsidRPr="00AD1DB4">
        <w:rPr>
          <w:lang w:val="en-CA"/>
        </w:rPr>
        <w:t>All h</w:t>
      </w:r>
      <w:r w:rsidR="009106EF" w:rsidRPr="00AD1DB4">
        <w:rPr>
          <w:lang w:val="en-CA"/>
        </w:rPr>
        <w:t>eating and cooling s</w:t>
      </w:r>
      <w:r w:rsidRPr="00AD1DB4">
        <w:rPr>
          <w:lang w:val="en-CA"/>
        </w:rPr>
        <w:t xml:space="preserve">cans were </w:t>
      </w:r>
      <w:r w:rsidR="00BF175D">
        <w:rPr>
          <w:lang w:val="en-CA"/>
        </w:rPr>
        <w:t>recorded</w:t>
      </w:r>
      <w:r w:rsidR="00BF175D" w:rsidRPr="00AD1DB4">
        <w:rPr>
          <w:lang w:val="en-CA"/>
        </w:rPr>
        <w:t xml:space="preserve"> </w:t>
      </w:r>
      <w:r w:rsidRPr="00AD1DB4">
        <w:rPr>
          <w:lang w:val="en-CA"/>
        </w:rPr>
        <w:t xml:space="preserve">at 1.0 </w:t>
      </w:r>
      <w:proofErr w:type="spellStart"/>
      <w:r w:rsidRPr="00AD1DB4">
        <w:rPr>
          <w:vertAlign w:val="superscript"/>
          <w:lang w:val="en-CA"/>
        </w:rPr>
        <w:t>o</w:t>
      </w:r>
      <w:r w:rsidRPr="00AD1DB4">
        <w:rPr>
          <w:lang w:val="en-CA"/>
        </w:rPr>
        <w:t>C</w:t>
      </w:r>
      <w:proofErr w:type="spellEnd"/>
      <w:r w:rsidRPr="00AD1DB4">
        <w:rPr>
          <w:lang w:val="en-CA"/>
        </w:rPr>
        <w:t xml:space="preserve">/min </w:t>
      </w:r>
      <w:r w:rsidR="00FE7FAC" w:rsidRPr="00AD1DB4">
        <w:rPr>
          <w:lang w:val="en-CA"/>
        </w:rPr>
        <w:t>rate</w:t>
      </w:r>
      <w:r w:rsidR="006655DF" w:rsidRPr="00AD1DB4">
        <w:rPr>
          <w:lang w:val="en-CA"/>
        </w:rPr>
        <w:t>, and</w:t>
      </w:r>
      <w:r w:rsidR="00FE7FAC" w:rsidRPr="00AD1DB4">
        <w:rPr>
          <w:lang w:val="en-CA"/>
        </w:rPr>
        <w:t xml:space="preserve"> </w:t>
      </w:r>
      <w:r w:rsidRPr="00AD1DB4">
        <w:rPr>
          <w:lang w:val="en-CA"/>
        </w:rPr>
        <w:t xml:space="preserve">in the 0-100 </w:t>
      </w:r>
      <w:proofErr w:type="spellStart"/>
      <w:r w:rsidRPr="00AD1DB4">
        <w:rPr>
          <w:vertAlign w:val="superscript"/>
          <w:lang w:val="en-CA"/>
        </w:rPr>
        <w:t>o</w:t>
      </w:r>
      <w:r w:rsidRPr="00AD1DB4">
        <w:rPr>
          <w:lang w:val="en-CA"/>
        </w:rPr>
        <w:t>C</w:t>
      </w:r>
      <w:proofErr w:type="spellEnd"/>
      <w:r w:rsidRPr="00AD1DB4">
        <w:rPr>
          <w:lang w:val="en-CA"/>
        </w:rPr>
        <w:t xml:space="preserve"> and 0-65 </w:t>
      </w:r>
      <w:proofErr w:type="spellStart"/>
      <w:r w:rsidRPr="00AD1DB4">
        <w:rPr>
          <w:vertAlign w:val="superscript"/>
          <w:lang w:val="en-CA"/>
        </w:rPr>
        <w:t>o</w:t>
      </w:r>
      <w:r w:rsidRPr="00AD1DB4">
        <w:rPr>
          <w:lang w:val="en-CA"/>
        </w:rPr>
        <w:t>C</w:t>
      </w:r>
      <w:proofErr w:type="spellEnd"/>
      <w:r w:rsidRPr="00AD1DB4">
        <w:rPr>
          <w:lang w:val="en-CA"/>
        </w:rPr>
        <w:t xml:space="preserve"> temperature ranges for pH 5.0 and 7.0</w:t>
      </w:r>
      <w:r w:rsidR="007B3744" w:rsidRPr="00AD1DB4">
        <w:rPr>
          <w:lang w:val="en-CA"/>
        </w:rPr>
        <w:t xml:space="preserve"> supplemented with 140 mM </w:t>
      </w:r>
      <w:proofErr w:type="spellStart"/>
      <w:r w:rsidR="007B3744" w:rsidRPr="00AD1DB4">
        <w:rPr>
          <w:lang w:val="en-CA"/>
        </w:rPr>
        <w:t>KCl</w:t>
      </w:r>
      <w:proofErr w:type="spellEnd"/>
      <w:r w:rsidRPr="00AD1DB4">
        <w:rPr>
          <w:lang w:val="en-CA"/>
        </w:rPr>
        <w:t xml:space="preserve">, </w:t>
      </w:r>
      <w:r w:rsidR="00731412" w:rsidRPr="00AD1DB4">
        <w:rPr>
          <w:lang w:val="en-CA"/>
        </w:rPr>
        <w:t>respectively</w:t>
      </w:r>
      <w:r w:rsidRPr="00AD1DB4">
        <w:rPr>
          <w:lang w:val="en-CA"/>
        </w:rPr>
        <w:t xml:space="preserve">. The DNA sample versus buffer scan was subtracted by the previously performed buffer </w:t>
      </w:r>
      <w:r w:rsidR="009106EF" w:rsidRPr="00AD1DB4">
        <w:rPr>
          <w:lang w:val="en-CA"/>
        </w:rPr>
        <w:t xml:space="preserve">versus buffer </w:t>
      </w:r>
      <w:r w:rsidRPr="00AD1DB4">
        <w:rPr>
          <w:lang w:val="en-CA"/>
        </w:rPr>
        <w:t xml:space="preserve">for all the scans. </w:t>
      </w:r>
      <w:r w:rsidRPr="00AD1DB4">
        <w:rPr>
          <w:i/>
          <w:lang w:val="en-CA"/>
        </w:rPr>
        <w:t>T</w:t>
      </w:r>
      <w:r w:rsidRPr="00AD1DB4">
        <w:rPr>
          <w:i/>
          <w:vertAlign w:val="subscript"/>
          <w:lang w:val="en-CA"/>
        </w:rPr>
        <w:t>m</w:t>
      </w:r>
      <w:r w:rsidRPr="00AD1DB4">
        <w:rPr>
          <w:lang w:val="en-CA"/>
        </w:rPr>
        <w:t xml:space="preserve"> </w:t>
      </w:r>
      <w:r w:rsidR="00FC06BB" w:rsidRPr="00AD1DB4">
        <w:rPr>
          <w:lang w:val="en-CA"/>
        </w:rPr>
        <w:t xml:space="preserve">or </w:t>
      </w:r>
      <w:r w:rsidR="00FC06BB" w:rsidRPr="00AD1DB4">
        <w:rPr>
          <w:i/>
          <w:lang w:val="en-CA"/>
        </w:rPr>
        <w:t>T</w:t>
      </w:r>
      <w:r w:rsidR="00FC06BB" w:rsidRPr="00AD1DB4">
        <w:rPr>
          <w:i/>
          <w:vertAlign w:val="subscript"/>
          <w:lang w:val="en-CA"/>
        </w:rPr>
        <w:t>1/2</w:t>
      </w:r>
      <w:r w:rsidR="00FC06BB" w:rsidRPr="00AD1DB4">
        <w:rPr>
          <w:lang w:val="en-CA"/>
        </w:rPr>
        <w:t xml:space="preserve"> </w:t>
      </w:r>
      <w:r w:rsidRPr="00AD1DB4">
        <w:rPr>
          <w:lang w:val="en-CA"/>
        </w:rPr>
        <w:t xml:space="preserve">was </w:t>
      </w:r>
      <w:r w:rsidR="00731412" w:rsidRPr="00AD1DB4">
        <w:rPr>
          <w:lang w:val="en-CA"/>
        </w:rPr>
        <w:t>calculated</w:t>
      </w:r>
      <w:r w:rsidRPr="00AD1DB4">
        <w:rPr>
          <w:lang w:val="en-CA"/>
        </w:rPr>
        <w:t xml:space="preserve"> </w:t>
      </w:r>
      <w:r w:rsidR="00FC06BB" w:rsidRPr="00AD1DB4">
        <w:rPr>
          <w:lang w:val="en-CA"/>
        </w:rPr>
        <w:t xml:space="preserve">by </w:t>
      </w:r>
      <w:r w:rsidRPr="00AD1DB4">
        <w:rPr>
          <w:lang w:val="en-CA"/>
        </w:rPr>
        <w:t xml:space="preserve">using </w:t>
      </w:r>
      <w:proofErr w:type="spellStart"/>
      <w:r w:rsidRPr="005377E1">
        <w:rPr>
          <w:i/>
          <w:lang w:val="en-CA"/>
        </w:rPr>
        <w:t>TwoStateScaled</w:t>
      </w:r>
      <w:proofErr w:type="spellEnd"/>
      <w:r w:rsidRPr="00AD1DB4">
        <w:rPr>
          <w:lang w:val="en-CA"/>
        </w:rPr>
        <w:t xml:space="preserve"> model to fit the heat capacity</w:t>
      </w:r>
      <w:r w:rsidR="00E14555" w:rsidRPr="00E14555">
        <w:rPr>
          <w:lang w:val="en-CA"/>
        </w:rPr>
        <w:t xml:space="preserve"> </w:t>
      </w:r>
      <w:r w:rsidR="00E14555" w:rsidRPr="00E14555">
        <w:rPr>
          <w:i/>
          <w:lang w:val="en-CA"/>
        </w:rPr>
        <w:t>vs.</w:t>
      </w:r>
      <w:r w:rsidR="00E14555" w:rsidRPr="00E14555">
        <w:rPr>
          <w:lang w:val="en-CA"/>
        </w:rPr>
        <w:t xml:space="preserve"> temperature</w:t>
      </w:r>
      <w:r w:rsidRPr="00AD1DB4">
        <w:rPr>
          <w:lang w:val="en-CA"/>
        </w:rPr>
        <w:t xml:space="preserve"> curve.</w:t>
      </w:r>
    </w:p>
    <w:p w14:paraId="185269D3" w14:textId="77777777" w:rsidR="00E30CC6" w:rsidRDefault="00E30CC6" w:rsidP="00E30CC6">
      <w:pPr>
        <w:pStyle w:val="NormalWeb"/>
        <w:spacing w:before="0" w:beforeAutospacing="0" w:after="120" w:afterAutospacing="0"/>
        <w:jc w:val="both"/>
        <w:rPr>
          <w:b/>
          <w:lang w:val="en-US"/>
        </w:rPr>
      </w:pPr>
    </w:p>
    <w:p w14:paraId="069D6AB9" w14:textId="0D4B2EE3" w:rsidR="00515269" w:rsidRPr="00515269" w:rsidRDefault="006838D1" w:rsidP="0015176F">
      <w:pPr>
        <w:pStyle w:val="NormalWeb"/>
        <w:spacing w:before="0" w:beforeAutospacing="0" w:after="120" w:afterAutospacing="0"/>
        <w:jc w:val="both"/>
        <w:rPr>
          <w:b/>
          <w:lang w:val="en-US"/>
        </w:rPr>
      </w:pPr>
      <w:r>
        <w:rPr>
          <w:b/>
          <w:lang w:val="en-US"/>
        </w:rPr>
        <w:t>1D</w:t>
      </w:r>
      <w:r w:rsidRPr="009106EF">
        <w:rPr>
          <w:b/>
          <w:vertAlign w:val="superscript"/>
          <w:lang w:val="en-US"/>
        </w:rPr>
        <w:t xml:space="preserve"> </w:t>
      </w:r>
      <w:r w:rsidR="00515269" w:rsidRPr="009106EF">
        <w:rPr>
          <w:b/>
          <w:vertAlign w:val="superscript"/>
          <w:lang w:val="en-US"/>
        </w:rPr>
        <w:t>1</w:t>
      </w:r>
      <w:r w:rsidR="00515269" w:rsidRPr="00515269">
        <w:rPr>
          <w:b/>
          <w:lang w:val="en-US"/>
        </w:rPr>
        <w:t>H</w:t>
      </w:r>
      <w:r>
        <w:rPr>
          <w:b/>
          <w:lang w:val="en-US"/>
        </w:rPr>
        <w:t xml:space="preserve"> </w:t>
      </w:r>
      <w:r w:rsidR="00515269" w:rsidRPr="00515269">
        <w:rPr>
          <w:b/>
          <w:lang w:val="en-US"/>
        </w:rPr>
        <w:t>NMR</w:t>
      </w:r>
    </w:p>
    <w:p w14:paraId="6879640B" w14:textId="61975C15" w:rsidR="00E523B1" w:rsidRPr="00AD1DB4" w:rsidRDefault="004C05D0" w:rsidP="0015176F">
      <w:pPr>
        <w:spacing w:after="120"/>
      </w:pPr>
      <w:r w:rsidRPr="00AD1DB4">
        <w:rPr>
          <w:lang w:val="en-CA"/>
        </w:rPr>
        <w:t>100</w:t>
      </w:r>
      <w:r w:rsidR="00BC34F8">
        <w:rPr>
          <w:lang w:val="en-CA"/>
        </w:rPr>
        <w:t>.0</w:t>
      </w:r>
      <w:r w:rsidRPr="00AD1DB4">
        <w:rPr>
          <w:lang w:val="en-CA"/>
        </w:rPr>
        <w:t xml:space="preserve"> </w:t>
      </w:r>
      <w:proofErr w:type="spellStart"/>
      <w:r w:rsidRPr="00AD1DB4">
        <w:rPr>
          <w:lang w:val="en-CA"/>
        </w:rPr>
        <w:t>μM</w:t>
      </w:r>
      <w:proofErr w:type="spellEnd"/>
      <w:r w:rsidRPr="00AD1DB4">
        <w:rPr>
          <w:lang w:val="en-CA"/>
        </w:rPr>
        <w:t xml:space="preserve"> </w:t>
      </w:r>
      <w:r w:rsidRPr="00AD1DB4">
        <w:rPr>
          <w:rFonts w:hint="eastAsia"/>
          <w:lang w:val="en-CA"/>
        </w:rPr>
        <w:t>o</w:t>
      </w:r>
      <w:r w:rsidRPr="00AD1DB4">
        <w:rPr>
          <w:lang w:val="en-CA"/>
        </w:rPr>
        <w:t xml:space="preserve">ligonucleotide was prepared in 20 mM pH 7.0 </w:t>
      </w:r>
      <w:r w:rsidR="00371125">
        <w:rPr>
          <w:lang w:val="en-CA"/>
        </w:rPr>
        <w:t>p</w:t>
      </w:r>
      <w:r w:rsidR="00371125" w:rsidRPr="00371125">
        <w:rPr>
          <w:lang w:val="en-CA"/>
        </w:rPr>
        <w:t xml:space="preserve">otassium phosphate </w:t>
      </w:r>
      <w:r w:rsidR="00371125">
        <w:rPr>
          <w:lang w:val="en-CA"/>
        </w:rPr>
        <w:t>(</w:t>
      </w:r>
      <w:proofErr w:type="spellStart"/>
      <w:r w:rsidRPr="00AD1DB4">
        <w:rPr>
          <w:lang w:val="en-CA"/>
        </w:rPr>
        <w:t>KPi</w:t>
      </w:r>
      <w:proofErr w:type="spellEnd"/>
      <w:r w:rsidR="00371125">
        <w:rPr>
          <w:lang w:val="en-CA"/>
        </w:rPr>
        <w:t>)</w:t>
      </w:r>
      <w:r w:rsidRPr="00AD1DB4">
        <w:rPr>
          <w:lang w:val="en-CA"/>
        </w:rPr>
        <w:t xml:space="preserve"> buffer supplemented with 10% (v/v) D</w:t>
      </w:r>
      <w:r w:rsidRPr="00AD1DB4">
        <w:rPr>
          <w:vertAlign w:val="subscript"/>
          <w:lang w:val="en-CA"/>
        </w:rPr>
        <w:t>2</w:t>
      </w:r>
      <w:r w:rsidRPr="00AD1DB4">
        <w:rPr>
          <w:lang w:val="en-CA"/>
        </w:rPr>
        <w:t xml:space="preserve">O and </w:t>
      </w:r>
      <w:proofErr w:type="spellStart"/>
      <w:r w:rsidRPr="00AD1DB4">
        <w:rPr>
          <w:lang w:val="en-CA"/>
        </w:rPr>
        <w:t>KCl</w:t>
      </w:r>
      <w:proofErr w:type="spellEnd"/>
      <w:r w:rsidRPr="00AD1DB4">
        <w:rPr>
          <w:lang w:val="en-CA"/>
        </w:rPr>
        <w:t xml:space="preserve"> (total potassium in solution is 140 mM), then denatured at 95 </w:t>
      </w:r>
      <w:proofErr w:type="spellStart"/>
      <w:r w:rsidRPr="00AD1DB4">
        <w:rPr>
          <w:vertAlign w:val="superscript"/>
          <w:lang w:val="en-CA"/>
        </w:rPr>
        <w:t>o</w:t>
      </w:r>
      <w:r w:rsidRPr="00AD1DB4">
        <w:rPr>
          <w:lang w:val="en-CA"/>
        </w:rPr>
        <w:t>C</w:t>
      </w:r>
      <w:proofErr w:type="spellEnd"/>
      <w:r w:rsidRPr="00AD1DB4">
        <w:rPr>
          <w:lang w:val="en-CA"/>
        </w:rPr>
        <w:t xml:space="preserve"> for 3 min, slowly cooled down to room temperature, and stored at 4 </w:t>
      </w:r>
      <w:proofErr w:type="spellStart"/>
      <w:r w:rsidRPr="00AD1DB4">
        <w:rPr>
          <w:vertAlign w:val="superscript"/>
          <w:lang w:val="en-CA"/>
        </w:rPr>
        <w:t>o</w:t>
      </w:r>
      <w:r w:rsidRPr="00AD1DB4">
        <w:rPr>
          <w:lang w:val="en-CA"/>
        </w:rPr>
        <w:t>C</w:t>
      </w:r>
      <w:proofErr w:type="spellEnd"/>
      <w:r w:rsidR="003B1C64" w:rsidRPr="00AD1DB4">
        <w:rPr>
          <w:lang w:val="en-CA"/>
        </w:rPr>
        <w:t xml:space="preserve"> for overnight</w:t>
      </w:r>
      <w:r w:rsidRPr="00AD1DB4">
        <w:rPr>
          <w:lang w:val="en-CA"/>
        </w:rPr>
        <w:t xml:space="preserve">. Prior to experiments, samples were incubated at room temperature </w:t>
      </w:r>
      <w:r w:rsidR="00B440E8">
        <w:rPr>
          <w:lang w:val="en-CA"/>
        </w:rPr>
        <w:t xml:space="preserve">for </w:t>
      </w:r>
      <w:r w:rsidRPr="00AD1DB4">
        <w:rPr>
          <w:lang w:val="en-CA"/>
        </w:rPr>
        <w:t>at leas</w:t>
      </w:r>
      <w:r w:rsidR="003B1C64" w:rsidRPr="00AD1DB4">
        <w:rPr>
          <w:lang w:val="en-CA"/>
        </w:rPr>
        <w:t>t</w:t>
      </w:r>
      <w:r w:rsidRPr="00AD1DB4">
        <w:rPr>
          <w:lang w:val="en-CA"/>
        </w:rPr>
        <w:t xml:space="preserve"> two hours. </w:t>
      </w:r>
      <w:r w:rsidR="00515269" w:rsidRPr="00AD1DB4">
        <w:rPr>
          <w:vertAlign w:val="superscript"/>
          <w:lang w:val="en-CA"/>
        </w:rPr>
        <w:t>1</w:t>
      </w:r>
      <w:r w:rsidR="00515269" w:rsidRPr="00AD1DB4">
        <w:rPr>
          <w:lang w:val="en-CA"/>
        </w:rPr>
        <w:t xml:space="preserve">H NMR experiments were </w:t>
      </w:r>
      <w:r w:rsidR="00D850E8" w:rsidRPr="00AD1DB4">
        <w:rPr>
          <w:lang w:val="en-CA"/>
        </w:rPr>
        <w:t>carried out</w:t>
      </w:r>
      <w:r w:rsidR="00515269" w:rsidRPr="00AD1DB4">
        <w:rPr>
          <w:lang w:val="en-CA"/>
        </w:rPr>
        <w:t xml:space="preserve"> on a </w:t>
      </w:r>
      <w:r w:rsidR="009106EF" w:rsidRPr="00AD1DB4">
        <w:rPr>
          <w:lang w:val="en-CA"/>
        </w:rPr>
        <w:t>4</w:t>
      </w:r>
      <w:r w:rsidR="00515269" w:rsidRPr="00AD1DB4">
        <w:rPr>
          <w:lang w:val="en-CA"/>
        </w:rPr>
        <w:t>00 MHz Bruker spectrometer</w:t>
      </w:r>
      <w:bookmarkStart w:id="78" w:name="_Hlk5804980"/>
      <w:r w:rsidR="00515269" w:rsidRPr="00AD1DB4">
        <w:rPr>
          <w:lang w:val="en-CA"/>
        </w:rPr>
        <w:t xml:space="preserve"> at 20 </w:t>
      </w:r>
      <w:proofErr w:type="spellStart"/>
      <w:r w:rsidR="00515269" w:rsidRPr="00AD1DB4">
        <w:rPr>
          <w:vertAlign w:val="superscript"/>
          <w:lang w:val="en-CA"/>
        </w:rPr>
        <w:t>o</w:t>
      </w:r>
      <w:r w:rsidR="00515269" w:rsidRPr="00AD1DB4">
        <w:rPr>
          <w:lang w:val="en-CA"/>
        </w:rPr>
        <w:t>C</w:t>
      </w:r>
      <w:bookmarkEnd w:id="78"/>
      <w:r w:rsidR="00515269" w:rsidRPr="00AD1DB4">
        <w:rPr>
          <w:lang w:val="en-CA"/>
        </w:rPr>
        <w:t>.</w:t>
      </w:r>
      <w:proofErr w:type="spellEnd"/>
      <w:r w:rsidR="00515269" w:rsidRPr="00AD1DB4">
        <w:rPr>
          <w:lang w:val="en-CA"/>
        </w:rPr>
        <w:t xml:space="preserve"> The </w:t>
      </w:r>
      <w:r w:rsidR="009106EF" w:rsidRPr="00AD1DB4">
        <w:rPr>
          <w:lang w:val="en-CA"/>
        </w:rPr>
        <w:t>jump</w:t>
      </w:r>
      <w:ins w:id="79" w:author="Alex" w:date="2020-04-02T18:00:00Z">
        <w:r w:rsidR="00560585">
          <w:rPr>
            <w:lang w:val="en-CA"/>
          </w:rPr>
          <w:t>-</w:t>
        </w:r>
      </w:ins>
      <w:del w:id="80" w:author="Alex" w:date="2020-04-02T18:00:00Z">
        <w:r w:rsidR="009106EF" w:rsidRPr="00AD1DB4" w:rsidDel="00560585">
          <w:rPr>
            <w:lang w:val="en-CA"/>
          </w:rPr>
          <w:delText xml:space="preserve"> </w:delText>
        </w:r>
      </w:del>
      <w:r w:rsidR="009106EF" w:rsidRPr="00AD1DB4">
        <w:rPr>
          <w:lang w:val="en-CA"/>
        </w:rPr>
        <w:t>and</w:t>
      </w:r>
      <w:ins w:id="81" w:author="Alex" w:date="2020-04-02T18:00:00Z">
        <w:r w:rsidR="00560585">
          <w:rPr>
            <w:lang w:val="en-CA"/>
          </w:rPr>
          <w:t>-</w:t>
        </w:r>
      </w:ins>
      <w:del w:id="82" w:author="Alex" w:date="2020-04-02T18:00:00Z">
        <w:r w:rsidR="009106EF" w:rsidRPr="00AD1DB4" w:rsidDel="00560585">
          <w:rPr>
            <w:lang w:val="en-CA"/>
          </w:rPr>
          <w:delText xml:space="preserve"> </w:delText>
        </w:r>
      </w:del>
      <w:r w:rsidR="009106EF" w:rsidRPr="00AD1DB4">
        <w:rPr>
          <w:lang w:val="en-CA"/>
        </w:rPr>
        <w:t>return</w:t>
      </w:r>
      <w:r w:rsidR="00515269" w:rsidRPr="00AD1DB4">
        <w:rPr>
          <w:lang w:val="en-CA"/>
        </w:rPr>
        <w:t xml:space="preserve"> pulse program was used in recording</w:t>
      </w:r>
      <w:r w:rsidR="00463706" w:rsidRPr="00AD1DB4">
        <w:rPr>
          <w:lang w:val="en-CA"/>
        </w:rPr>
        <w:t xml:space="preserve"> proton</w:t>
      </w:r>
      <w:r w:rsidR="00515269" w:rsidRPr="00AD1DB4">
        <w:rPr>
          <w:lang w:val="en-CA"/>
        </w:rPr>
        <w:t xml:space="preserve"> spectra</w:t>
      </w:r>
      <w:r w:rsidR="009106EF" w:rsidRPr="00AD1DB4">
        <w:rPr>
          <w:lang w:val="en-CA"/>
        </w:rPr>
        <w:t xml:space="preserve"> and suppressing the water signal</w:t>
      </w:r>
      <w:r w:rsidR="00515269" w:rsidRPr="00AD1DB4">
        <w:rPr>
          <w:lang w:val="en-CA"/>
        </w:rPr>
        <w:t>.</w:t>
      </w:r>
    </w:p>
    <w:p w14:paraId="54660C1C" w14:textId="77777777" w:rsidR="00E30CC6" w:rsidRDefault="00E30CC6" w:rsidP="00E30CC6">
      <w:pPr>
        <w:pStyle w:val="NormalWeb"/>
        <w:spacing w:before="0" w:beforeAutospacing="0" w:after="120" w:afterAutospacing="0"/>
        <w:jc w:val="both"/>
        <w:rPr>
          <w:rFonts w:eastAsiaTheme="minorEastAsia"/>
          <w:b/>
          <w:lang w:val="en-US" w:eastAsia="zh-CN"/>
        </w:rPr>
      </w:pPr>
    </w:p>
    <w:p w14:paraId="0CD038C7" w14:textId="2CB26F56" w:rsidR="00C45FBA" w:rsidRPr="00C45FBA" w:rsidRDefault="00C45FBA" w:rsidP="0015176F">
      <w:pPr>
        <w:pStyle w:val="NormalWeb"/>
        <w:spacing w:before="0" w:beforeAutospacing="0" w:after="120" w:afterAutospacing="0"/>
        <w:jc w:val="both"/>
        <w:rPr>
          <w:rFonts w:eastAsiaTheme="minorEastAsia"/>
          <w:b/>
          <w:lang w:val="en-US" w:eastAsia="zh-CN"/>
        </w:rPr>
      </w:pPr>
      <w:r>
        <w:rPr>
          <w:rFonts w:eastAsiaTheme="minorEastAsia" w:hint="eastAsia"/>
          <w:b/>
          <w:lang w:val="en-US" w:eastAsia="zh-CN"/>
        </w:rPr>
        <w:t>G</w:t>
      </w:r>
      <w:r>
        <w:rPr>
          <w:rFonts w:eastAsiaTheme="minorEastAsia"/>
          <w:b/>
          <w:lang w:val="en-US" w:eastAsia="zh-CN"/>
        </w:rPr>
        <w:t>el electrophoresis</w:t>
      </w:r>
    </w:p>
    <w:p w14:paraId="5195F7AC" w14:textId="79428E53" w:rsidR="00173A64" w:rsidRDefault="00173A64" w:rsidP="0015176F">
      <w:pPr>
        <w:spacing w:after="120"/>
      </w:pPr>
      <w:r w:rsidRPr="00AD1DB4">
        <w:t>Non</w:t>
      </w:r>
      <w:r w:rsidR="00600C5A">
        <w:t>-</w:t>
      </w:r>
      <w:r w:rsidRPr="00AD1DB4">
        <w:t>denaturing polyacrylamide gel electrophoresis (PAGE)</w:t>
      </w:r>
      <w:r w:rsidR="00C45FBA" w:rsidRPr="00AD1DB4">
        <w:t xml:space="preserve"> experiments were performed </w:t>
      </w:r>
      <w:r w:rsidR="008B718A">
        <w:t>to check the molecularity of</w:t>
      </w:r>
      <w:r w:rsidR="00C45FBA" w:rsidRPr="00AD1DB4">
        <w:t xml:space="preserve"> sequences with </w:t>
      </w:r>
      <w:r w:rsidR="00C45FBA" w:rsidRPr="00AD1DB4">
        <w:rPr>
          <w:i/>
        </w:rPr>
        <w:t>C</w:t>
      </w:r>
      <w:r w:rsidR="00C45FBA" w:rsidRPr="00AD1DB4">
        <w:rPr>
          <w:i/>
          <w:vertAlign w:val="subscript"/>
        </w:rPr>
        <w:t>5</w:t>
      </w:r>
      <w:r w:rsidR="00C45FBA" w:rsidRPr="00AD1DB4">
        <w:t>-tract.</w:t>
      </w:r>
      <w:r w:rsidR="00917FBB" w:rsidRPr="00AD1DB4">
        <w:t xml:space="preserve"> </w:t>
      </w:r>
      <w:r w:rsidR="00286887" w:rsidRPr="00AD1DB4">
        <w:t>Oligonucleotides</w:t>
      </w:r>
      <w:r w:rsidR="003B2C1B" w:rsidRPr="00AD1DB4">
        <w:t xml:space="preserve"> </w:t>
      </w:r>
      <w:r w:rsidR="006143D3" w:rsidRPr="00AD1DB4">
        <w:t>were</w:t>
      </w:r>
      <w:r w:rsidR="00917FBB" w:rsidRPr="00AD1DB4">
        <w:t xml:space="preserve"> </w:t>
      </w:r>
      <w:r w:rsidR="003B2C1B" w:rsidRPr="00AD1DB4">
        <w:t>dissolved in</w:t>
      </w:r>
      <w:r w:rsidR="00F20950">
        <w:t xml:space="preserve"> </w:t>
      </w:r>
      <w:r w:rsidR="003B2C1B" w:rsidRPr="00AD1DB4">
        <w:t xml:space="preserve">B-R buffer </w:t>
      </w:r>
      <w:r w:rsidR="0079195B">
        <w:t>(</w:t>
      </w:r>
      <w:r w:rsidR="0079195B" w:rsidRPr="00AD1DB4">
        <w:t>pH 5.0 or 7.0</w:t>
      </w:r>
      <w:r w:rsidR="0079195B">
        <w:t>)</w:t>
      </w:r>
      <w:r w:rsidR="0079195B" w:rsidRPr="00AD1DB4">
        <w:t xml:space="preserve"> </w:t>
      </w:r>
      <w:r w:rsidR="003B2C1B" w:rsidRPr="00AD1DB4">
        <w:t xml:space="preserve">at 100 </w:t>
      </w:r>
      <w:proofErr w:type="spellStart"/>
      <w:r w:rsidR="003B2C1B" w:rsidRPr="00AD1DB4">
        <w:rPr>
          <w:rFonts w:eastAsia="DengXian" w:cs="Times New Roman"/>
        </w:rPr>
        <w:t>μ</w:t>
      </w:r>
      <w:r w:rsidR="003B2C1B" w:rsidRPr="00AD1DB4">
        <w:t>M</w:t>
      </w:r>
      <w:proofErr w:type="spellEnd"/>
      <w:r w:rsidR="003B2C1B" w:rsidRPr="00AD1DB4">
        <w:t xml:space="preserve"> strand concentration, </w:t>
      </w:r>
      <w:r w:rsidR="00917FBB" w:rsidRPr="00AD1DB4">
        <w:t xml:space="preserve">denatured at 95 </w:t>
      </w:r>
      <w:proofErr w:type="spellStart"/>
      <w:r w:rsidR="00917FBB" w:rsidRPr="00AD1DB4">
        <w:rPr>
          <w:vertAlign w:val="superscript"/>
        </w:rPr>
        <w:t>o</w:t>
      </w:r>
      <w:r w:rsidR="00917FBB" w:rsidRPr="00AD1DB4">
        <w:t>C</w:t>
      </w:r>
      <w:proofErr w:type="spellEnd"/>
      <w:r w:rsidR="00917FBB" w:rsidRPr="00AD1DB4">
        <w:t xml:space="preserve"> for 3 min</w:t>
      </w:r>
      <w:r w:rsidR="003B2C1B" w:rsidRPr="00AD1DB4">
        <w:t>, then</w:t>
      </w:r>
      <w:r w:rsidR="00917FBB" w:rsidRPr="00AD1DB4">
        <w:t xml:space="preserve"> slowly cooled to room temperature</w:t>
      </w:r>
      <w:r w:rsidR="00286887" w:rsidRPr="00AD1DB4">
        <w:t>. Samples were</w:t>
      </w:r>
      <w:r w:rsidR="00917FBB" w:rsidRPr="00AD1DB4">
        <w:t xml:space="preserve"> stored at 4</w:t>
      </w:r>
      <w:r w:rsidR="003B2C1B" w:rsidRPr="00AD1DB4">
        <w:t xml:space="preserve"> </w:t>
      </w:r>
      <w:proofErr w:type="spellStart"/>
      <w:r w:rsidR="003B2C1B" w:rsidRPr="00AD1DB4">
        <w:rPr>
          <w:vertAlign w:val="superscript"/>
        </w:rPr>
        <w:t>o</w:t>
      </w:r>
      <w:r w:rsidR="003B2C1B" w:rsidRPr="00AD1DB4">
        <w:t>C</w:t>
      </w:r>
      <w:proofErr w:type="spellEnd"/>
      <w:r w:rsidR="00924BF8" w:rsidRPr="00AD1DB4">
        <w:t xml:space="preserve"> </w:t>
      </w:r>
      <w:r w:rsidR="00286887" w:rsidRPr="00AD1DB4">
        <w:t xml:space="preserve">overnight </w:t>
      </w:r>
      <w:r w:rsidR="006143D3" w:rsidRPr="00AD1DB4">
        <w:t xml:space="preserve">before </w:t>
      </w:r>
      <w:r w:rsidR="00837772">
        <w:t>loading</w:t>
      </w:r>
      <w:r w:rsidR="003B2C1B" w:rsidRPr="00AD1DB4">
        <w:t xml:space="preserve">. </w:t>
      </w:r>
      <w:r w:rsidR="006143D3" w:rsidRPr="00AD1DB4">
        <w:t>Oligonucleotide</w:t>
      </w:r>
      <w:r w:rsidR="00924BF8" w:rsidRPr="00AD1DB4">
        <w:t>s</w:t>
      </w:r>
      <w:r w:rsidR="006143D3" w:rsidRPr="00AD1DB4">
        <w:t xml:space="preserve"> w</w:t>
      </w:r>
      <w:r w:rsidR="00924BF8" w:rsidRPr="00AD1DB4">
        <w:t>ere</w:t>
      </w:r>
      <w:r w:rsidR="006143D3" w:rsidRPr="00AD1DB4">
        <w:t xml:space="preserve"> incubated for </w:t>
      </w:r>
      <w:r w:rsidR="00924BF8" w:rsidRPr="00AD1DB4">
        <w:t>two hours</w:t>
      </w:r>
      <w:r w:rsidR="006143D3" w:rsidRPr="00AD1DB4">
        <w:t xml:space="preserve"> at room temperature, </w:t>
      </w:r>
      <w:r w:rsidR="004778B0">
        <w:t xml:space="preserve">then </w:t>
      </w:r>
      <w:r w:rsidR="006143D3" w:rsidRPr="00AD1DB4">
        <w:t>30% (w/v) sucrose was added before loading</w:t>
      </w:r>
      <w:r w:rsidR="00BD5E06">
        <w:t xml:space="preserve"> and final oligo concentration was</w:t>
      </w:r>
      <w:r w:rsidR="00BD5E06" w:rsidRPr="00BD5E06">
        <w:t xml:space="preserve"> 25</w:t>
      </w:r>
      <w:r w:rsidR="00BC34F8">
        <w:t>.0</w:t>
      </w:r>
      <w:r w:rsidR="00BD5E06" w:rsidRPr="00BD5E06">
        <w:t xml:space="preserve"> </w:t>
      </w:r>
      <w:proofErr w:type="spellStart"/>
      <w:r w:rsidR="00BD5E06" w:rsidRPr="00BD5E06">
        <w:t>μM</w:t>
      </w:r>
      <w:proofErr w:type="spellEnd"/>
      <w:r w:rsidR="006143D3" w:rsidRPr="00AD1DB4">
        <w:t>. Gel</w:t>
      </w:r>
      <w:r w:rsidR="000F07E1" w:rsidRPr="00AD1DB4">
        <w:t>s</w:t>
      </w:r>
      <w:r w:rsidR="006143D3" w:rsidRPr="00AD1DB4">
        <w:t xml:space="preserve"> (7 </w:t>
      </w:r>
      <w:bookmarkStart w:id="83" w:name="_Hlk536199113"/>
      <w:r w:rsidR="006143D3" w:rsidRPr="00AD1DB4">
        <w:t>×</w:t>
      </w:r>
      <w:bookmarkEnd w:id="83"/>
      <w:r w:rsidR="006143D3" w:rsidRPr="00AD1DB4">
        <w:t xml:space="preserve"> 10 </w:t>
      </w:r>
      <w:r w:rsidR="000F07E1" w:rsidRPr="00AD1DB4">
        <w:t>×</w:t>
      </w:r>
      <w:r w:rsidR="00F44E68">
        <w:t xml:space="preserve"> </w:t>
      </w:r>
      <w:r w:rsidR="000F07E1" w:rsidRPr="00AD1DB4">
        <w:t xml:space="preserve">0.1 </w:t>
      </w:r>
      <w:r w:rsidR="006143D3" w:rsidRPr="00AD1DB4">
        <w:t>cm) w</w:t>
      </w:r>
      <w:r w:rsidR="000F07E1" w:rsidRPr="00AD1DB4">
        <w:t>ere</w:t>
      </w:r>
      <w:r w:rsidR="006143D3" w:rsidRPr="00AD1DB4">
        <w:t xml:space="preserve"> prepared </w:t>
      </w:r>
      <w:r w:rsidR="00F44E68">
        <w:t>with</w:t>
      </w:r>
      <w:r w:rsidR="006143D3" w:rsidRPr="00AD1DB4">
        <w:t xml:space="preserve"> 15% acrylamide</w:t>
      </w:r>
      <w:r w:rsidR="00F44E68">
        <w:t xml:space="preserve"> (</w:t>
      </w:r>
      <w:proofErr w:type="spellStart"/>
      <w:r w:rsidR="002C781E" w:rsidRPr="002C781E">
        <w:rPr>
          <w:color w:val="auto"/>
        </w:rPr>
        <w:t>acrylamide:bisacrylamide</w:t>
      </w:r>
      <w:proofErr w:type="spellEnd"/>
      <w:r w:rsidR="002C781E" w:rsidRPr="002C781E">
        <w:rPr>
          <w:color w:val="auto"/>
        </w:rPr>
        <w:t>, 19:1</w:t>
      </w:r>
      <w:r w:rsidR="00F44E68" w:rsidRPr="002C781E">
        <w:rPr>
          <w:color w:val="auto"/>
        </w:rPr>
        <w:t>)</w:t>
      </w:r>
      <w:r w:rsidR="006143D3" w:rsidRPr="002C781E">
        <w:rPr>
          <w:color w:val="auto"/>
        </w:rPr>
        <w:t xml:space="preserve"> </w:t>
      </w:r>
      <w:r w:rsidR="006143D3" w:rsidRPr="00AD1DB4">
        <w:t>in 50 mM B-R buffer</w:t>
      </w:r>
      <w:r w:rsidR="00286887" w:rsidRPr="00AD1DB4">
        <w:t xml:space="preserve"> </w:t>
      </w:r>
      <w:r w:rsidR="00602755">
        <w:t>(</w:t>
      </w:r>
      <w:r w:rsidR="00602755" w:rsidRPr="00AD1DB4">
        <w:t>pH 5.0 or 7.0</w:t>
      </w:r>
      <w:r w:rsidR="00602755">
        <w:t xml:space="preserve">) </w:t>
      </w:r>
      <w:r w:rsidR="00286887" w:rsidRPr="00AD1DB4">
        <w:t>which</w:t>
      </w:r>
      <w:r w:rsidR="000F07E1" w:rsidRPr="00AD1DB4">
        <w:t xml:space="preserve"> was</w:t>
      </w:r>
      <w:r w:rsidR="00286887" w:rsidRPr="00AD1DB4">
        <w:t xml:space="preserve"> also used as</w:t>
      </w:r>
      <w:r w:rsidR="000F07E1" w:rsidRPr="00AD1DB4">
        <w:t xml:space="preserve"> </w:t>
      </w:r>
      <w:r w:rsidR="00F44E68">
        <w:t xml:space="preserve">the </w:t>
      </w:r>
      <w:r w:rsidR="00286887" w:rsidRPr="00AD1DB4">
        <w:t>running buffer. Gel</w:t>
      </w:r>
      <w:r w:rsidR="000F07E1" w:rsidRPr="00AD1DB4">
        <w:t>s</w:t>
      </w:r>
      <w:r w:rsidR="00286887" w:rsidRPr="00AD1DB4">
        <w:t xml:space="preserve"> w</w:t>
      </w:r>
      <w:r w:rsidR="000F07E1" w:rsidRPr="00AD1DB4">
        <w:t>ere</w:t>
      </w:r>
      <w:r w:rsidR="00286887" w:rsidRPr="00AD1DB4">
        <w:t xml:space="preserve"> </w:t>
      </w:r>
      <w:r w:rsidR="006143D3" w:rsidRPr="00AD1DB4">
        <w:t xml:space="preserve">run </w:t>
      </w:r>
      <w:commentRangeStart w:id="84"/>
      <w:r w:rsidR="006143D3" w:rsidRPr="00AD1DB4">
        <w:t>at room temperature</w:t>
      </w:r>
      <w:commentRangeEnd w:id="84"/>
      <w:r w:rsidR="0090471F">
        <w:rPr>
          <w:rStyle w:val="CommentReference"/>
        </w:rPr>
        <w:commentReference w:id="84"/>
      </w:r>
      <w:r w:rsidR="006143D3" w:rsidRPr="00AD1DB4">
        <w:t xml:space="preserve"> (</w:t>
      </w:r>
      <w:r w:rsidR="006143D3" w:rsidRPr="00AD1DB4">
        <w:rPr>
          <w:i/>
        </w:rPr>
        <w:t>ca.</w:t>
      </w:r>
      <w:r w:rsidR="006143D3" w:rsidRPr="00AD1DB4">
        <w:t xml:space="preserve"> 25 </w:t>
      </w:r>
      <w:proofErr w:type="spellStart"/>
      <w:r w:rsidR="006143D3" w:rsidRPr="00AD1DB4">
        <w:rPr>
          <w:vertAlign w:val="superscript"/>
        </w:rPr>
        <w:t>o</w:t>
      </w:r>
      <w:r w:rsidR="006143D3" w:rsidRPr="00AD1DB4">
        <w:t>C</w:t>
      </w:r>
      <w:proofErr w:type="spellEnd"/>
      <w:r w:rsidR="006143D3" w:rsidRPr="00AD1DB4">
        <w:t xml:space="preserve">) with 80 V for 90 min </w:t>
      </w:r>
      <w:r w:rsidR="00F44E68">
        <w:t xml:space="preserve">and </w:t>
      </w:r>
      <w:r w:rsidR="006143D3" w:rsidRPr="00AD1DB4">
        <w:t>stained by Stains-all (Sigma, 95%)</w:t>
      </w:r>
      <w:r w:rsidR="008350D8" w:rsidRPr="00AD1DB4">
        <w:t xml:space="preserve">. </w:t>
      </w:r>
      <w:proofErr w:type="spellStart"/>
      <w:r w:rsidR="00286887" w:rsidRPr="00AD1DB4">
        <w:t>Oligo</w:t>
      </w:r>
      <w:r w:rsidR="00F44E68">
        <w:t>thymidylate</w:t>
      </w:r>
      <w:proofErr w:type="spellEnd"/>
      <w:r w:rsidR="00F44E68">
        <w:t xml:space="preserve"> DNA single-strands</w:t>
      </w:r>
      <w:r w:rsidR="00286887" w:rsidRPr="00AD1DB4">
        <w:t xml:space="preserve"> </w:t>
      </w:r>
      <w:r w:rsidR="00F44E68">
        <w:t>(</w:t>
      </w:r>
      <w:proofErr w:type="spellStart"/>
      <w:r w:rsidR="00286887" w:rsidRPr="00AD1DB4">
        <w:t>dT</w:t>
      </w:r>
      <w:r w:rsidR="00286887" w:rsidRPr="00F44E68">
        <w:rPr>
          <w:vertAlign w:val="subscript"/>
        </w:rPr>
        <w:t>n</w:t>
      </w:r>
      <w:proofErr w:type="spellEnd"/>
      <w:r w:rsidR="00F44E68">
        <w:t xml:space="preserve">, with </w:t>
      </w:r>
      <w:r w:rsidR="00286887" w:rsidRPr="00AD1DB4">
        <w:t>n = 60, 30, 21, 15, 10) were used a</w:t>
      </w:r>
      <w:r w:rsidR="00F44E68">
        <w:t>s</w:t>
      </w:r>
      <w:r w:rsidR="00286887" w:rsidRPr="00AD1DB4">
        <w:t xml:space="preserve"> internal migration standard</w:t>
      </w:r>
      <w:r w:rsidR="00F44E68">
        <w:t>s</w:t>
      </w:r>
      <w:r w:rsidR="00286887" w:rsidRPr="00AD1DB4">
        <w:t xml:space="preserve">, </w:t>
      </w:r>
      <w:r w:rsidR="008406E8" w:rsidRPr="00AD1DB4">
        <w:t xml:space="preserve">and </w:t>
      </w:r>
      <w:r w:rsidR="00BD5E06">
        <w:t>b</w:t>
      </w:r>
      <w:r w:rsidR="00BD5E06" w:rsidRPr="00BD5E06">
        <w:t>romophenol blu</w:t>
      </w:r>
      <w:r w:rsidR="00BD5E06">
        <w:t>e was added t</w:t>
      </w:r>
      <w:r w:rsidR="008406E8" w:rsidRPr="00AD1DB4">
        <w:t>o act as an indicator of migration.</w:t>
      </w:r>
      <w:del w:id="85" w:author="Alex" w:date="2020-04-02T18:01:00Z">
        <w:r w:rsidR="00286887" w:rsidRPr="00AD1DB4" w:rsidDel="00560585">
          <w:delText xml:space="preserve"> </w:delText>
        </w:r>
      </w:del>
    </w:p>
    <w:p w14:paraId="2F8DBACE" w14:textId="77777777" w:rsidR="00EE3F42" w:rsidRDefault="00EE3F42" w:rsidP="0015176F">
      <w:pPr>
        <w:pStyle w:val="NormalWeb"/>
        <w:spacing w:before="0" w:beforeAutospacing="0" w:after="120" w:afterAutospacing="0"/>
        <w:jc w:val="both"/>
        <w:rPr>
          <w:rFonts w:eastAsiaTheme="minorEastAsia"/>
          <w:b/>
          <w:lang w:val="en-US" w:eastAsia="zh-CN"/>
        </w:rPr>
      </w:pPr>
    </w:p>
    <w:p w14:paraId="01042A3F" w14:textId="4B24A741" w:rsidR="00C87E10" w:rsidRDefault="00560585" w:rsidP="0015176F">
      <w:pPr>
        <w:pStyle w:val="NormalWeb"/>
        <w:spacing w:before="0" w:beforeAutospacing="0" w:after="120" w:afterAutospacing="0"/>
        <w:jc w:val="both"/>
        <w:rPr>
          <w:rFonts w:eastAsiaTheme="minorEastAsia"/>
          <w:b/>
          <w:color w:val="FF0000"/>
          <w:lang w:val="en-US" w:eastAsia="zh-CN"/>
        </w:rPr>
      </w:pPr>
      <w:ins w:id="86" w:author="Alex" w:date="2020-04-02T18:01:00Z">
        <w:r>
          <w:rPr>
            <w:rFonts w:eastAsiaTheme="minorEastAsia"/>
            <w:b/>
            <w:lang w:val="en-US" w:eastAsia="zh-CN"/>
          </w:rPr>
          <w:lastRenderedPageBreak/>
          <w:t xml:space="preserve">Modeling studies </w:t>
        </w:r>
      </w:ins>
      <w:ins w:id="87" w:author="Alex" w:date="2020-04-13T12:49:00Z">
        <w:r w:rsidR="00B26385">
          <w:rPr>
            <w:rFonts w:eastAsiaTheme="minorEastAsia"/>
            <w:b/>
            <w:lang w:val="en-US" w:eastAsia="zh-CN"/>
          </w:rPr>
          <w:t>for</w:t>
        </w:r>
      </w:ins>
      <w:ins w:id="88" w:author="Alex" w:date="2020-04-02T18:01:00Z">
        <w:r>
          <w:rPr>
            <w:rFonts w:eastAsiaTheme="minorEastAsia"/>
            <w:b/>
            <w:lang w:val="en-US" w:eastAsia="zh-CN"/>
          </w:rPr>
          <w:t xml:space="preserve"> s</w:t>
        </w:r>
      </w:ins>
      <w:del w:id="89" w:author="Alex" w:date="2020-04-02T18:01:00Z">
        <w:r w:rsidR="00DD3775" w:rsidRPr="008F27E2" w:rsidDel="00560585">
          <w:rPr>
            <w:rFonts w:eastAsiaTheme="minorEastAsia"/>
            <w:b/>
            <w:lang w:val="en-US" w:eastAsia="zh-CN"/>
          </w:rPr>
          <w:delText>S</w:delText>
        </w:r>
      </w:del>
      <w:r w:rsidR="00DD3775" w:rsidRPr="008F27E2">
        <w:rPr>
          <w:rFonts w:eastAsiaTheme="minorEastAsia"/>
          <w:b/>
          <w:lang w:val="en-US" w:eastAsia="zh-CN"/>
        </w:rPr>
        <w:t>tability prediction</w:t>
      </w:r>
    </w:p>
    <w:p w14:paraId="68E94CF7" w14:textId="3E9D8F32" w:rsidR="00565159" w:rsidRDefault="00FA0AA0" w:rsidP="0015176F">
      <w:pPr>
        <w:pStyle w:val="NormalWeb"/>
        <w:spacing w:before="0" w:beforeAutospacing="0" w:after="120" w:afterAutospacing="0"/>
        <w:jc w:val="both"/>
        <w:rPr>
          <w:ins w:id="90" w:author="Alex" w:date="2020-04-20T10:36:00Z"/>
          <w:rFonts w:eastAsiaTheme="minorEastAsia" w:cstheme="minorBidi"/>
          <w:kern w:val="2"/>
          <w:szCs w:val="22"/>
          <w:lang w:val="en-US" w:eastAsia="zh-CN"/>
        </w:rPr>
      </w:pPr>
      <w:ins w:id="91" w:author="Alex" w:date="2020-04-13T11:44:00Z">
        <w:r>
          <w:rPr>
            <w:rFonts w:eastAsiaTheme="minorEastAsia" w:cstheme="minorBidi"/>
            <w:kern w:val="2"/>
            <w:szCs w:val="22"/>
            <w:lang w:val="en-US" w:eastAsia="zh-CN"/>
          </w:rPr>
          <w:t>Modeling studies have been constructed</w:t>
        </w:r>
      </w:ins>
      <w:ins w:id="92" w:author="Alex" w:date="2020-04-13T11:53:00Z">
        <w:r w:rsidR="008254AE">
          <w:rPr>
            <w:rFonts w:eastAsiaTheme="minorEastAsia" w:cstheme="minorBidi"/>
            <w:kern w:val="2"/>
            <w:szCs w:val="22"/>
            <w:lang w:val="en-US" w:eastAsia="zh-CN"/>
          </w:rPr>
          <w:t>,</w:t>
        </w:r>
      </w:ins>
      <w:ins w:id="93" w:author="Alex" w:date="2020-04-13T11:44:00Z">
        <w:r>
          <w:rPr>
            <w:rFonts w:eastAsiaTheme="minorEastAsia" w:cstheme="minorBidi"/>
            <w:kern w:val="2"/>
            <w:szCs w:val="22"/>
            <w:lang w:val="en-US" w:eastAsia="zh-CN"/>
          </w:rPr>
          <w:t xml:space="preserve"> </w:t>
        </w:r>
      </w:ins>
      <w:ins w:id="94" w:author="Alex" w:date="2020-04-13T11:53:00Z">
        <w:r w:rsidR="008254AE">
          <w:rPr>
            <w:rFonts w:eastAsiaTheme="minorEastAsia" w:cstheme="minorBidi"/>
            <w:kern w:val="2"/>
            <w:szCs w:val="22"/>
            <w:lang w:val="en-US" w:eastAsia="zh-CN"/>
          </w:rPr>
          <w:t xml:space="preserve">to </w:t>
        </w:r>
      </w:ins>
      <w:ins w:id="95" w:author="Alex" w:date="2020-04-13T11:54:00Z">
        <w:r w:rsidR="008254AE">
          <w:rPr>
            <w:rFonts w:eastAsiaTheme="minorEastAsia" w:cstheme="minorBidi"/>
            <w:kern w:val="2"/>
            <w:szCs w:val="22"/>
            <w:lang w:val="en-US" w:eastAsia="zh-CN"/>
          </w:rPr>
          <w:t xml:space="preserve">separately </w:t>
        </w:r>
      </w:ins>
      <w:ins w:id="96" w:author="Alex" w:date="2020-04-13T11:53:00Z">
        <w:r w:rsidR="008254AE">
          <w:rPr>
            <w:rFonts w:eastAsiaTheme="minorEastAsia" w:cstheme="minorBidi"/>
            <w:kern w:val="2"/>
            <w:szCs w:val="22"/>
            <w:lang w:val="en-US" w:eastAsia="zh-CN"/>
          </w:rPr>
          <w:t>predict</w:t>
        </w:r>
      </w:ins>
      <w:ins w:id="97" w:author="Alex" w:date="2020-04-13T11:54:00Z">
        <w:r w:rsidR="008254AE">
          <w:rPr>
            <w:rFonts w:eastAsiaTheme="minorEastAsia" w:cstheme="minorBidi"/>
            <w:kern w:val="2"/>
            <w:szCs w:val="22"/>
            <w:lang w:val="en-US" w:eastAsia="zh-CN"/>
          </w:rPr>
          <w:t xml:space="preserve"> </w:t>
        </w:r>
        <w:r w:rsidR="008254AE" w:rsidRPr="00C72B12">
          <w:rPr>
            <w:rFonts w:eastAsiaTheme="minorEastAsia"/>
            <w:i/>
          </w:rPr>
          <w:t>T</w:t>
        </w:r>
        <w:r w:rsidR="008254AE" w:rsidRPr="00C72B12">
          <w:rPr>
            <w:rFonts w:eastAsiaTheme="minorEastAsia"/>
            <w:i/>
            <w:vertAlign w:val="subscript"/>
          </w:rPr>
          <w:t>m</w:t>
        </w:r>
        <w:r w:rsidR="008254AE">
          <w:rPr>
            <w:rFonts w:eastAsiaTheme="minorEastAsia" w:cstheme="minorBidi"/>
            <w:kern w:val="2"/>
            <w:szCs w:val="22"/>
            <w:lang w:val="en-US" w:eastAsia="zh-CN"/>
          </w:rPr>
          <w:t xml:space="preserve"> melting temperatures</w:t>
        </w:r>
      </w:ins>
      <w:ins w:id="98" w:author="Alex" w:date="2020-04-20T11:01:00Z">
        <w:r w:rsidR="003B3352">
          <w:rPr>
            <w:rFonts w:eastAsiaTheme="minorEastAsia" w:cstheme="minorBidi"/>
            <w:kern w:val="2"/>
            <w:szCs w:val="22"/>
            <w:lang w:val="en-US" w:eastAsia="zh-CN"/>
          </w:rPr>
          <w:t xml:space="preserve"> (at pH 7.0)</w:t>
        </w:r>
      </w:ins>
      <w:ins w:id="99" w:author="Alex" w:date="2020-04-13T11:54:00Z">
        <w:r w:rsidR="008254AE">
          <w:rPr>
            <w:rFonts w:eastAsiaTheme="minorEastAsia" w:cstheme="minorBidi"/>
            <w:kern w:val="2"/>
            <w:szCs w:val="22"/>
            <w:lang w:val="en-US" w:eastAsia="zh-CN"/>
          </w:rPr>
          <w:t xml:space="preserve"> or the</w:t>
        </w:r>
      </w:ins>
      <w:ins w:id="100" w:author="Alex" w:date="2020-04-13T11:55:00Z">
        <w:r w:rsidR="008254AE">
          <w:rPr>
            <w:rFonts w:eastAsiaTheme="minorEastAsia" w:cstheme="minorBidi"/>
            <w:kern w:val="2"/>
            <w:szCs w:val="22"/>
            <w:lang w:val="en-US" w:eastAsia="zh-CN"/>
          </w:rPr>
          <w:t xml:space="preserve"> </w:t>
        </w:r>
        <w:r w:rsidR="008254AE" w:rsidRPr="00FF5D5D">
          <w:rPr>
            <w:rFonts w:eastAsiaTheme="minorEastAsia"/>
            <w:i/>
          </w:rPr>
          <w:t>pH</w:t>
        </w:r>
        <w:r w:rsidR="008254AE" w:rsidRPr="00FF5D5D">
          <w:rPr>
            <w:rFonts w:eastAsiaTheme="minorEastAsia"/>
            <w:i/>
            <w:vertAlign w:val="subscript"/>
          </w:rPr>
          <w:t>T</w:t>
        </w:r>
      </w:ins>
      <w:ins w:id="101" w:author="Alex" w:date="2020-04-13T11:54:00Z">
        <w:r w:rsidR="008254AE">
          <w:rPr>
            <w:rFonts w:eastAsiaTheme="minorEastAsia" w:cstheme="minorBidi"/>
            <w:kern w:val="2"/>
            <w:szCs w:val="22"/>
            <w:lang w:val="en-US" w:eastAsia="zh-CN"/>
          </w:rPr>
          <w:t xml:space="preserve"> pH transition mid-points,</w:t>
        </w:r>
      </w:ins>
      <w:ins w:id="102" w:author="Alex" w:date="2020-04-13T11:53:00Z">
        <w:r w:rsidR="008254AE">
          <w:rPr>
            <w:rFonts w:eastAsiaTheme="minorEastAsia" w:cstheme="minorBidi"/>
            <w:kern w:val="2"/>
            <w:szCs w:val="22"/>
            <w:lang w:val="en-US" w:eastAsia="zh-CN"/>
          </w:rPr>
          <w:t xml:space="preserve"> </w:t>
        </w:r>
      </w:ins>
      <w:ins w:id="103" w:author="Alex" w:date="2020-04-13T11:44:00Z">
        <w:r>
          <w:rPr>
            <w:rFonts w:eastAsiaTheme="minorEastAsia" w:cstheme="minorBidi"/>
            <w:kern w:val="2"/>
            <w:szCs w:val="22"/>
            <w:lang w:val="en-US" w:eastAsia="zh-CN"/>
          </w:rPr>
          <w:t xml:space="preserve">by adhering to three general strategies. </w:t>
        </w:r>
      </w:ins>
      <w:ins w:id="104" w:author="Alex" w:date="2020-04-20T10:35:00Z">
        <w:r w:rsidR="0029106E">
          <w:rPr>
            <w:rFonts w:eastAsiaTheme="minorEastAsia" w:cstheme="minorBidi"/>
            <w:kern w:val="2"/>
            <w:szCs w:val="22"/>
            <w:lang w:val="en-US" w:eastAsia="zh-CN"/>
          </w:rPr>
          <w:t xml:space="preserve">Unless otherwise stated, all the calculations were done </w:t>
        </w:r>
        <w:r w:rsidR="0029106E" w:rsidRPr="00FA0AA0">
          <w:rPr>
            <w:rFonts w:eastAsiaTheme="minorEastAsia" w:cstheme="minorBidi"/>
            <w:i/>
            <w:kern w:val="2"/>
            <w:szCs w:val="22"/>
            <w:lang w:val="en-US" w:eastAsia="zh-CN"/>
          </w:rPr>
          <w:t>via</w:t>
        </w:r>
        <w:r w:rsidR="0029106E">
          <w:rPr>
            <w:rFonts w:eastAsiaTheme="minorEastAsia" w:cstheme="minorBidi"/>
            <w:kern w:val="2"/>
            <w:szCs w:val="22"/>
            <w:lang w:val="en-US" w:eastAsia="zh-CN"/>
          </w:rPr>
          <w:t xml:space="preserve"> custom scripts written in R programming language</w:t>
        </w:r>
      </w:ins>
      <w:ins w:id="105" w:author="Alex" w:date="2020-04-20T10:36:00Z">
        <w:r w:rsidR="0029106E">
          <w:rPr>
            <w:rFonts w:eastAsiaTheme="minorEastAsia" w:cstheme="minorBidi"/>
            <w:kern w:val="2"/>
            <w:szCs w:val="22"/>
            <w:lang w:val="en-US" w:eastAsia="zh-CN"/>
          </w:rPr>
          <w:t xml:space="preserve"> </w:t>
        </w:r>
        <w:r w:rsidR="0029106E" w:rsidRPr="000A4CA7">
          <w:rPr>
            <w:rFonts w:eastAsiaTheme="minorEastAsia" w:cstheme="minorBidi"/>
            <w:b/>
            <w:kern w:val="2"/>
            <w:szCs w:val="22"/>
            <w:lang w:val="en-US" w:eastAsia="zh-CN"/>
          </w:rPr>
          <w:t>(Ref:ML1-1)</w:t>
        </w:r>
      </w:ins>
      <w:ins w:id="106" w:author="Alex" w:date="2020-04-20T10:35:00Z">
        <w:r w:rsidR="0029106E">
          <w:rPr>
            <w:rFonts w:eastAsiaTheme="minorEastAsia" w:cstheme="minorBidi"/>
            <w:kern w:val="2"/>
            <w:szCs w:val="22"/>
            <w:lang w:val="en-US" w:eastAsia="zh-CN"/>
          </w:rPr>
          <w:t>.</w:t>
        </w:r>
      </w:ins>
    </w:p>
    <w:p w14:paraId="3B8D1E5E" w14:textId="51A82E78" w:rsidR="000A4CA7" w:rsidRDefault="00FA0AA0" w:rsidP="00B01202">
      <w:pPr>
        <w:pStyle w:val="NormalWeb"/>
        <w:spacing w:before="0" w:beforeAutospacing="0" w:after="120" w:afterAutospacing="0"/>
        <w:jc w:val="both"/>
        <w:rPr>
          <w:ins w:id="107" w:author="Alex" w:date="2020-04-20T10:42:00Z"/>
          <w:rFonts w:eastAsiaTheme="minorEastAsia" w:cstheme="minorBidi"/>
          <w:kern w:val="2"/>
          <w:szCs w:val="22"/>
          <w:lang w:val="en-US" w:eastAsia="zh-CN"/>
        </w:rPr>
      </w:pPr>
      <w:ins w:id="108" w:author="Alex" w:date="2020-04-13T11:44:00Z">
        <w:r>
          <w:rPr>
            <w:rFonts w:eastAsiaTheme="minorEastAsia" w:cstheme="minorBidi"/>
            <w:kern w:val="2"/>
            <w:szCs w:val="22"/>
            <w:lang w:val="en-US" w:eastAsia="zh-CN"/>
          </w:rPr>
          <w:t xml:space="preserve">First, </w:t>
        </w:r>
      </w:ins>
      <w:ins w:id="109" w:author="Alex" w:date="2020-04-13T11:45:00Z">
        <w:r>
          <w:rPr>
            <w:rFonts w:eastAsiaTheme="minorEastAsia" w:cstheme="minorBidi"/>
            <w:kern w:val="2"/>
            <w:szCs w:val="22"/>
            <w:lang w:val="en-US" w:eastAsia="zh-CN"/>
          </w:rPr>
          <w:t>a model was generated by modifying the existing G4Hunter</w:t>
        </w:r>
      </w:ins>
      <w:ins w:id="110" w:author="Alex" w:date="2020-04-13T11:56:00Z">
        <w:r w:rsidR="0029106E">
          <w:rPr>
            <w:rFonts w:eastAsiaTheme="minorEastAsia" w:cstheme="minorBidi"/>
            <w:kern w:val="2"/>
            <w:szCs w:val="22"/>
            <w:lang w:val="en-US" w:eastAsia="zh-CN"/>
          </w:rPr>
          <w:t xml:space="preserve"> </w:t>
        </w:r>
        <w:r w:rsidR="0029106E" w:rsidRPr="000A4CA7">
          <w:rPr>
            <w:rFonts w:eastAsiaTheme="minorEastAsia" w:cstheme="minorBidi"/>
            <w:b/>
            <w:kern w:val="2"/>
            <w:szCs w:val="22"/>
            <w:lang w:val="en-US" w:eastAsia="zh-CN"/>
          </w:rPr>
          <w:t>(Ref</w:t>
        </w:r>
        <w:proofErr w:type="gramStart"/>
        <w:r w:rsidR="0029106E" w:rsidRPr="000A4CA7">
          <w:rPr>
            <w:rFonts w:eastAsiaTheme="minorEastAsia" w:cstheme="minorBidi"/>
            <w:b/>
            <w:kern w:val="2"/>
            <w:szCs w:val="22"/>
            <w:lang w:val="en-US" w:eastAsia="zh-CN"/>
          </w:rPr>
          <w:t>:ML1</w:t>
        </w:r>
        <w:proofErr w:type="gramEnd"/>
        <w:r w:rsidR="0029106E" w:rsidRPr="000A4CA7">
          <w:rPr>
            <w:rFonts w:eastAsiaTheme="minorEastAsia" w:cstheme="minorBidi"/>
            <w:b/>
            <w:kern w:val="2"/>
            <w:szCs w:val="22"/>
            <w:lang w:val="en-US" w:eastAsia="zh-CN"/>
          </w:rPr>
          <w:t>-2</w:t>
        </w:r>
        <w:r w:rsidR="008254AE" w:rsidRPr="000A4CA7">
          <w:rPr>
            <w:rFonts w:eastAsiaTheme="minorEastAsia" w:cstheme="minorBidi"/>
            <w:b/>
            <w:kern w:val="2"/>
            <w:szCs w:val="22"/>
            <w:lang w:val="en-US" w:eastAsia="zh-CN"/>
          </w:rPr>
          <w:t>)</w:t>
        </w:r>
      </w:ins>
      <w:ins w:id="111" w:author="Alex" w:date="2020-04-13T11:45:00Z">
        <w:r>
          <w:rPr>
            <w:rFonts w:eastAsiaTheme="minorEastAsia" w:cstheme="minorBidi"/>
            <w:kern w:val="2"/>
            <w:szCs w:val="22"/>
            <w:lang w:val="en-US" w:eastAsia="zh-CN"/>
          </w:rPr>
          <w:t xml:space="preserve"> algorithm, adapting that to the given sequence space of C-based </w:t>
        </w:r>
        <w:proofErr w:type="spellStart"/>
        <w:r>
          <w:rPr>
            <w:rFonts w:eastAsiaTheme="minorEastAsia" w:cstheme="minorBidi"/>
            <w:kern w:val="2"/>
            <w:szCs w:val="22"/>
            <w:lang w:val="en-US" w:eastAsia="zh-CN"/>
          </w:rPr>
          <w:t>i</w:t>
        </w:r>
        <w:proofErr w:type="spellEnd"/>
        <w:r>
          <w:rPr>
            <w:rFonts w:eastAsiaTheme="minorEastAsia" w:cstheme="minorBidi"/>
            <w:kern w:val="2"/>
            <w:szCs w:val="22"/>
            <w:lang w:val="en-US" w:eastAsia="zh-CN"/>
          </w:rPr>
          <w:t>-motifs with T-only spacers.</w:t>
        </w:r>
      </w:ins>
      <w:ins w:id="112" w:author="Alex" w:date="2020-04-13T11:47:00Z">
        <w:r>
          <w:rPr>
            <w:rFonts w:eastAsiaTheme="minorEastAsia" w:cstheme="minorBidi"/>
            <w:kern w:val="2"/>
            <w:szCs w:val="22"/>
            <w:lang w:val="en-US" w:eastAsia="zh-CN"/>
          </w:rPr>
          <w:t xml:space="preserve"> In </w:t>
        </w:r>
      </w:ins>
      <w:ins w:id="113" w:author="Alex" w:date="2020-04-13T11:55:00Z">
        <w:r w:rsidR="008254AE">
          <w:rPr>
            <w:rFonts w:eastAsiaTheme="minorEastAsia" w:cstheme="minorBidi"/>
            <w:kern w:val="2"/>
            <w:szCs w:val="22"/>
            <w:lang w:val="en-US" w:eastAsia="zh-CN"/>
          </w:rPr>
          <w:t xml:space="preserve">the </w:t>
        </w:r>
      </w:ins>
      <w:ins w:id="114" w:author="Alex" w:date="2020-04-13T11:47:00Z">
        <w:r>
          <w:rPr>
            <w:rFonts w:eastAsiaTheme="minorEastAsia" w:cstheme="minorBidi"/>
            <w:kern w:val="2"/>
            <w:szCs w:val="22"/>
            <w:lang w:val="en-US" w:eastAsia="zh-CN"/>
          </w:rPr>
          <w:t>original G4Hunter</w:t>
        </w:r>
      </w:ins>
      <w:ins w:id="115" w:author="Alex" w:date="2020-04-15T10:27:00Z">
        <w:r w:rsidR="00800C83">
          <w:rPr>
            <w:rFonts w:eastAsiaTheme="minorEastAsia" w:cstheme="minorBidi"/>
            <w:kern w:val="2"/>
            <w:szCs w:val="22"/>
            <w:lang w:val="en-US" w:eastAsia="zh-CN"/>
          </w:rPr>
          <w:t>,</w:t>
        </w:r>
      </w:ins>
      <w:ins w:id="116" w:author="Alex" w:date="2020-04-13T11:48:00Z">
        <w:r>
          <w:rPr>
            <w:rFonts w:eastAsiaTheme="minorEastAsia" w:cstheme="minorBidi"/>
            <w:kern w:val="2"/>
            <w:szCs w:val="22"/>
            <w:lang w:val="en-US" w:eastAsia="zh-CN"/>
          </w:rPr>
          <w:t xml:space="preserve"> designated for G-quadruplex sequences</w:t>
        </w:r>
      </w:ins>
      <w:ins w:id="117" w:author="Alex" w:date="2020-04-13T11:47:00Z">
        <w:r>
          <w:rPr>
            <w:rFonts w:eastAsiaTheme="minorEastAsia" w:cstheme="minorBidi"/>
            <w:kern w:val="2"/>
            <w:szCs w:val="22"/>
            <w:lang w:val="en-US" w:eastAsia="zh-CN"/>
          </w:rPr>
          <w:t xml:space="preserve">, </w:t>
        </w:r>
      </w:ins>
      <w:ins w:id="118" w:author="Alex" w:date="2020-04-13T11:48:00Z">
        <w:r>
          <w:rPr>
            <w:rFonts w:eastAsiaTheme="minorEastAsia" w:cstheme="minorBidi"/>
            <w:kern w:val="2"/>
            <w:szCs w:val="22"/>
            <w:lang w:val="en-US" w:eastAsia="zh-CN"/>
          </w:rPr>
          <w:t xml:space="preserve">a sole G singleton </w:t>
        </w:r>
      </w:ins>
      <w:ins w:id="119" w:author="Alex" w:date="2020-04-13T11:49:00Z">
        <w:r>
          <w:rPr>
            <w:rFonts w:eastAsiaTheme="minorEastAsia" w:cstheme="minorBidi"/>
            <w:kern w:val="2"/>
            <w:szCs w:val="22"/>
            <w:lang w:val="en-US" w:eastAsia="zh-CN"/>
          </w:rPr>
          <w:t>acquires</w:t>
        </w:r>
      </w:ins>
      <w:ins w:id="120" w:author="Alex" w:date="2020-04-13T11:48:00Z">
        <w:r>
          <w:rPr>
            <w:rFonts w:eastAsiaTheme="minorEastAsia" w:cstheme="minorBidi"/>
            <w:kern w:val="2"/>
            <w:szCs w:val="22"/>
            <w:lang w:val="en-US" w:eastAsia="zh-CN"/>
          </w:rPr>
          <w:t xml:space="preserve"> a score of 1</w:t>
        </w:r>
      </w:ins>
      <w:ins w:id="121" w:author="Alex" w:date="2020-04-20T10:42:00Z">
        <w:r w:rsidR="000A4CA7">
          <w:rPr>
            <w:rFonts w:eastAsiaTheme="minorEastAsia" w:cstheme="minorBidi"/>
            <w:kern w:val="2"/>
            <w:szCs w:val="22"/>
            <w:lang w:val="en-US" w:eastAsia="zh-CN"/>
          </w:rPr>
          <w:t xml:space="preserve"> (a scoring coefficient)</w:t>
        </w:r>
      </w:ins>
      <w:ins w:id="122" w:author="Alex" w:date="2020-04-13T11:48:00Z">
        <w:r>
          <w:rPr>
            <w:rFonts w:eastAsiaTheme="minorEastAsia" w:cstheme="minorBidi"/>
            <w:kern w:val="2"/>
            <w:szCs w:val="22"/>
            <w:lang w:val="en-US" w:eastAsia="zh-CN"/>
          </w:rPr>
          <w:t xml:space="preserve">, </w:t>
        </w:r>
      </w:ins>
      <w:ins w:id="123" w:author="Alex" w:date="2020-04-13T11:49:00Z">
        <w:r>
          <w:rPr>
            <w:rFonts w:eastAsiaTheme="minorEastAsia" w:cstheme="minorBidi"/>
            <w:kern w:val="2"/>
            <w:szCs w:val="22"/>
            <w:lang w:val="en-US" w:eastAsia="zh-CN"/>
          </w:rPr>
          <w:t xml:space="preserve">each G in a GG tract acquires 2 and so on. In the </w:t>
        </w:r>
      </w:ins>
      <w:ins w:id="124" w:author="Alex" w:date="2020-04-13T11:50:00Z">
        <w:r>
          <w:rPr>
            <w:rFonts w:eastAsiaTheme="minorEastAsia" w:cstheme="minorBidi"/>
            <w:kern w:val="2"/>
            <w:szCs w:val="22"/>
            <w:lang w:val="en-US" w:eastAsia="zh-CN"/>
          </w:rPr>
          <w:t>modified version</w:t>
        </w:r>
      </w:ins>
      <w:ins w:id="125" w:author="Alex" w:date="2020-04-13T11:49:00Z">
        <w:r>
          <w:rPr>
            <w:rFonts w:eastAsiaTheme="minorEastAsia" w:cstheme="minorBidi"/>
            <w:kern w:val="2"/>
            <w:szCs w:val="22"/>
            <w:lang w:val="en-US" w:eastAsia="zh-CN"/>
          </w:rPr>
          <w:t xml:space="preserve">, the base that adds positive scoring </w:t>
        </w:r>
      </w:ins>
      <w:ins w:id="126" w:author="Alex" w:date="2020-04-13T11:50:00Z">
        <w:r w:rsidR="008254AE">
          <w:rPr>
            <w:rFonts w:eastAsiaTheme="minorEastAsia" w:cstheme="minorBidi"/>
            <w:kern w:val="2"/>
            <w:szCs w:val="22"/>
            <w:lang w:val="en-US" w:eastAsia="zh-CN"/>
          </w:rPr>
          <w:t>was set to be C, instead of</w:t>
        </w:r>
        <w:r>
          <w:rPr>
            <w:rFonts w:eastAsiaTheme="minorEastAsia" w:cstheme="minorBidi"/>
            <w:kern w:val="2"/>
            <w:szCs w:val="22"/>
            <w:lang w:val="en-US" w:eastAsia="zh-CN"/>
          </w:rPr>
          <w:t xml:space="preserve"> G</w:t>
        </w:r>
      </w:ins>
      <w:ins w:id="127" w:author="Alex" w:date="2020-04-20T10:34:00Z">
        <w:r w:rsidR="0029106E">
          <w:rPr>
            <w:rFonts w:eastAsiaTheme="minorEastAsia" w:cstheme="minorBidi"/>
            <w:kern w:val="2"/>
            <w:szCs w:val="22"/>
            <w:lang w:val="en-US" w:eastAsia="zh-CN"/>
          </w:rPr>
          <w:t>, with the maximum cutoff for the length of the tract set to 6</w:t>
        </w:r>
      </w:ins>
      <w:ins w:id="128" w:author="Alex" w:date="2020-04-13T11:50:00Z">
        <w:r>
          <w:rPr>
            <w:rFonts w:eastAsiaTheme="minorEastAsia" w:cstheme="minorBidi"/>
            <w:kern w:val="2"/>
            <w:szCs w:val="22"/>
            <w:lang w:val="en-US" w:eastAsia="zh-CN"/>
          </w:rPr>
          <w:t xml:space="preserve">. </w:t>
        </w:r>
      </w:ins>
      <w:ins w:id="129" w:author="Alex" w:date="2020-04-20T10:53:00Z">
        <w:r w:rsidR="00565159">
          <w:rPr>
            <w:rFonts w:eastAsiaTheme="minorEastAsia" w:cstheme="minorBidi"/>
            <w:kern w:val="2"/>
            <w:szCs w:val="22"/>
            <w:lang w:val="en-US" w:eastAsia="zh-CN"/>
          </w:rPr>
          <w:t>The contribution from the T bases, along with any other possible bases, w</w:t>
        </w:r>
      </w:ins>
      <w:ins w:id="130" w:author="Alex" w:date="2020-04-22T23:59:00Z">
        <w:r w:rsidR="00857F3D">
          <w:rPr>
            <w:rFonts w:eastAsiaTheme="minorEastAsia" w:cstheme="minorBidi"/>
            <w:kern w:val="2"/>
            <w:szCs w:val="22"/>
            <w:lang w:val="en-US" w:eastAsia="zh-CN"/>
          </w:rPr>
          <w:t>as</w:t>
        </w:r>
      </w:ins>
      <w:ins w:id="131" w:author="Alex" w:date="2020-04-20T10:53:00Z">
        <w:r w:rsidR="00565159">
          <w:rPr>
            <w:rFonts w:eastAsiaTheme="minorEastAsia" w:cstheme="minorBidi"/>
            <w:kern w:val="2"/>
            <w:szCs w:val="22"/>
            <w:lang w:val="en-US" w:eastAsia="zh-CN"/>
          </w:rPr>
          <w:t xml:space="preserve"> set to be 0. </w:t>
        </w:r>
      </w:ins>
      <w:ins w:id="132" w:author="Alex" w:date="2020-04-20T10:38:00Z">
        <w:r w:rsidR="000A4CA7">
          <w:rPr>
            <w:rFonts w:eastAsiaTheme="minorEastAsia" w:cstheme="minorBidi"/>
            <w:kern w:val="2"/>
            <w:szCs w:val="22"/>
            <w:lang w:val="en-US" w:eastAsia="zh-CN"/>
          </w:rPr>
          <w:t>Furthermore, the individual</w:t>
        </w:r>
      </w:ins>
      <w:ins w:id="133" w:author="Alex" w:date="2020-04-20T10:53:00Z">
        <w:r w:rsidR="00565159">
          <w:rPr>
            <w:rFonts w:eastAsiaTheme="minorEastAsia" w:cstheme="minorBidi"/>
            <w:kern w:val="2"/>
            <w:szCs w:val="22"/>
            <w:lang w:val="en-US" w:eastAsia="zh-CN"/>
          </w:rPr>
          <w:t xml:space="preserve"> non-0</w:t>
        </w:r>
      </w:ins>
      <w:ins w:id="134" w:author="Alex" w:date="2020-04-20T10:38:00Z">
        <w:r w:rsidR="000A4CA7">
          <w:rPr>
            <w:rFonts w:eastAsiaTheme="minorEastAsia" w:cstheme="minorBidi"/>
            <w:kern w:val="2"/>
            <w:szCs w:val="22"/>
            <w:lang w:val="en-US" w:eastAsia="zh-CN"/>
          </w:rPr>
          <w:t xml:space="preserve"> scoring coefficients, for each C in CC tract, each C in CCC tract and so on</w:t>
        </w:r>
      </w:ins>
      <w:ins w:id="135" w:author="Alex" w:date="2020-04-20T10:39:00Z">
        <w:r w:rsidR="000A4CA7">
          <w:rPr>
            <w:rFonts w:eastAsiaTheme="minorEastAsia" w:cstheme="minorBidi"/>
            <w:kern w:val="2"/>
            <w:szCs w:val="22"/>
            <w:lang w:val="en-US" w:eastAsia="zh-CN"/>
          </w:rPr>
          <w:t xml:space="preserve">, were optimized to </w:t>
        </w:r>
      </w:ins>
      <w:ins w:id="136" w:author="Alex" w:date="2020-04-20T10:43:00Z">
        <w:r w:rsidR="000A4CA7">
          <w:rPr>
            <w:rFonts w:eastAsiaTheme="minorEastAsia" w:cstheme="minorBidi"/>
            <w:kern w:val="2"/>
            <w:szCs w:val="22"/>
            <w:lang w:val="en-US" w:eastAsia="zh-CN"/>
          </w:rPr>
          <w:t xml:space="preserve">values </w:t>
        </w:r>
      </w:ins>
      <w:ins w:id="137" w:author="Alex" w:date="2020-04-20T10:39:00Z">
        <w:r w:rsidR="000A4CA7">
          <w:rPr>
            <w:rFonts w:eastAsiaTheme="minorEastAsia" w:cstheme="minorBidi"/>
            <w:kern w:val="2"/>
            <w:szCs w:val="22"/>
            <w:lang w:val="en-US" w:eastAsia="zh-CN"/>
          </w:rPr>
          <w:t xml:space="preserve">different from the </w:t>
        </w:r>
      </w:ins>
      <w:ins w:id="138" w:author="Alex" w:date="2020-04-20T10:40:00Z">
        <w:r w:rsidR="000A4CA7">
          <w:rPr>
            <w:rFonts w:eastAsiaTheme="minorEastAsia" w:cstheme="minorBidi"/>
            <w:kern w:val="2"/>
            <w:szCs w:val="22"/>
            <w:lang w:val="en-US" w:eastAsia="zh-CN"/>
          </w:rPr>
          <w:t xml:space="preserve">conventional </w:t>
        </w:r>
      </w:ins>
      <w:ins w:id="139" w:author="Alex" w:date="2020-04-20T10:39:00Z">
        <w:r w:rsidR="000A4CA7">
          <w:rPr>
            <w:rFonts w:eastAsiaTheme="minorEastAsia" w:cstheme="minorBidi"/>
            <w:kern w:val="2"/>
            <w:szCs w:val="22"/>
            <w:lang w:val="en-US" w:eastAsia="zh-CN"/>
          </w:rPr>
          <w:t>G4Hunter</w:t>
        </w:r>
      </w:ins>
      <w:ins w:id="140" w:author="Alex" w:date="2020-04-20T10:40:00Z">
        <w:r w:rsidR="000A4CA7">
          <w:rPr>
            <w:rFonts w:eastAsiaTheme="minorEastAsia" w:cstheme="minorBidi"/>
            <w:kern w:val="2"/>
            <w:szCs w:val="22"/>
            <w:lang w:val="en-US" w:eastAsia="zh-CN"/>
          </w:rPr>
          <w:t xml:space="preserve"> integer numbers. The optimization</w:t>
        </w:r>
      </w:ins>
      <w:ins w:id="141" w:author="Alex" w:date="2020-04-20T10:42:00Z">
        <w:r w:rsidR="000A4CA7">
          <w:rPr>
            <w:rFonts w:eastAsiaTheme="minorEastAsia" w:cstheme="minorBidi"/>
            <w:kern w:val="2"/>
            <w:szCs w:val="22"/>
            <w:lang w:val="en-US" w:eastAsia="zh-CN"/>
          </w:rPr>
          <w:t xml:space="preserve"> </w:t>
        </w:r>
      </w:ins>
      <w:ins w:id="142" w:author="Alex" w:date="2020-04-20T10:40:00Z">
        <w:r w:rsidR="000A4CA7">
          <w:rPr>
            <w:rFonts w:eastAsiaTheme="minorEastAsia" w:cstheme="minorBidi"/>
            <w:kern w:val="2"/>
            <w:szCs w:val="22"/>
            <w:lang w:val="en-US" w:eastAsia="zh-CN"/>
          </w:rPr>
          <w:t xml:space="preserve">was done </w:t>
        </w:r>
      </w:ins>
      <w:ins w:id="143" w:author="Alex" w:date="2020-04-20T10:43:00Z">
        <w:r w:rsidR="000A4CA7" w:rsidRPr="00173E7B">
          <w:rPr>
            <w:rFonts w:eastAsiaTheme="minorEastAsia" w:cstheme="minorBidi"/>
            <w:kern w:val="2"/>
            <w:szCs w:val="22"/>
            <w:lang w:val="en-US" w:eastAsia="zh-CN"/>
          </w:rPr>
          <w:t xml:space="preserve">to fit the provided </w:t>
        </w:r>
        <w:proofErr w:type="spellStart"/>
        <w:r w:rsidR="000A4CA7" w:rsidRPr="00173E7B">
          <w:rPr>
            <w:rFonts w:eastAsiaTheme="minorEastAsia" w:cstheme="minorBidi"/>
            <w:kern w:val="2"/>
            <w:szCs w:val="22"/>
            <w:lang w:val="en-US" w:eastAsia="zh-CN"/>
          </w:rPr>
          <w:t>i</w:t>
        </w:r>
        <w:proofErr w:type="spellEnd"/>
        <w:r w:rsidR="000A4CA7" w:rsidRPr="00173E7B">
          <w:rPr>
            <w:rFonts w:eastAsiaTheme="minorEastAsia" w:cstheme="minorBidi"/>
            <w:kern w:val="2"/>
            <w:szCs w:val="22"/>
            <w:lang w:val="en-US" w:eastAsia="zh-CN"/>
          </w:rPr>
          <w:t>-motif dataset</w:t>
        </w:r>
      </w:ins>
      <w:ins w:id="144" w:author="Alex" w:date="2020-04-20T10:44:00Z">
        <w:r w:rsidR="000A4CA7">
          <w:rPr>
            <w:rFonts w:eastAsiaTheme="minorEastAsia" w:cstheme="minorBidi"/>
            <w:kern w:val="2"/>
            <w:szCs w:val="22"/>
            <w:lang w:val="en-US" w:eastAsia="zh-CN"/>
          </w:rPr>
          <w:t xml:space="preserve"> (</w:t>
        </w:r>
        <w:r w:rsidR="000A4CA7" w:rsidRPr="00C72B12">
          <w:rPr>
            <w:rFonts w:eastAsiaTheme="minorEastAsia"/>
            <w:i/>
          </w:rPr>
          <w:t>T</w:t>
        </w:r>
        <w:r w:rsidR="000A4CA7" w:rsidRPr="00C72B12">
          <w:rPr>
            <w:rFonts w:eastAsiaTheme="minorEastAsia"/>
            <w:i/>
            <w:vertAlign w:val="subscript"/>
          </w:rPr>
          <w:t>m</w:t>
        </w:r>
        <w:r w:rsidR="000A4CA7">
          <w:rPr>
            <w:rFonts w:eastAsiaTheme="minorEastAsia" w:cstheme="minorBidi"/>
            <w:kern w:val="2"/>
            <w:szCs w:val="22"/>
            <w:lang w:val="en-US" w:eastAsia="zh-CN"/>
          </w:rPr>
          <w:t xml:space="preserve"> or </w:t>
        </w:r>
        <w:r w:rsidR="000A4CA7" w:rsidRPr="00FF5D5D">
          <w:rPr>
            <w:rFonts w:eastAsiaTheme="minorEastAsia"/>
            <w:i/>
          </w:rPr>
          <w:t>pH</w:t>
        </w:r>
        <w:r w:rsidR="000A4CA7" w:rsidRPr="00FF5D5D">
          <w:rPr>
            <w:rFonts w:eastAsiaTheme="minorEastAsia"/>
            <w:i/>
            <w:vertAlign w:val="subscript"/>
          </w:rPr>
          <w:t>T</w:t>
        </w:r>
        <w:r w:rsidR="000A4CA7" w:rsidRPr="00565159">
          <w:rPr>
            <w:rFonts w:eastAsiaTheme="minorEastAsia"/>
          </w:rPr>
          <w:t>)</w:t>
        </w:r>
        <w:r w:rsidR="000A4CA7">
          <w:rPr>
            <w:rFonts w:eastAsiaTheme="minorEastAsia"/>
          </w:rPr>
          <w:t xml:space="preserve">, </w:t>
        </w:r>
      </w:ins>
      <w:ins w:id="145" w:author="Alex" w:date="2020-04-20T10:45:00Z">
        <w:r w:rsidR="000A4CA7">
          <w:rPr>
            <w:rFonts w:eastAsiaTheme="minorEastAsia" w:cstheme="minorBidi"/>
            <w:kern w:val="2"/>
            <w:szCs w:val="22"/>
            <w:lang w:val="en-US" w:eastAsia="zh-CN"/>
          </w:rPr>
          <w:t xml:space="preserve">using the </w:t>
        </w:r>
        <w:r w:rsidR="000A4CA7" w:rsidRPr="008C27F4">
          <w:rPr>
            <w:rFonts w:eastAsiaTheme="minorEastAsia" w:cstheme="minorBidi"/>
            <w:i/>
            <w:kern w:val="2"/>
            <w:szCs w:val="22"/>
            <w:lang w:val="en-US" w:eastAsia="zh-CN"/>
          </w:rPr>
          <w:t>Optimus</w:t>
        </w:r>
        <w:r w:rsidR="000A4CA7">
          <w:rPr>
            <w:rFonts w:eastAsiaTheme="minorEastAsia" w:cstheme="minorBidi"/>
            <w:kern w:val="2"/>
            <w:szCs w:val="22"/>
            <w:lang w:val="en-US" w:eastAsia="zh-CN"/>
          </w:rPr>
          <w:t xml:space="preserve"> optimiz</w:t>
        </w:r>
        <w:r w:rsidR="000A4CA7" w:rsidRPr="00173E7B">
          <w:rPr>
            <w:rFonts w:eastAsiaTheme="minorEastAsia" w:cstheme="minorBidi"/>
            <w:kern w:val="2"/>
            <w:szCs w:val="22"/>
            <w:lang w:val="en-US" w:eastAsia="zh-CN"/>
          </w:rPr>
          <w:t>ation engine</w:t>
        </w:r>
      </w:ins>
      <w:ins w:id="146" w:author="Alex" w:date="2020-04-20T10:48:00Z">
        <w:r w:rsidR="000A4CA7">
          <w:rPr>
            <w:rFonts w:eastAsiaTheme="minorEastAsia" w:cstheme="minorBidi"/>
            <w:kern w:val="2"/>
            <w:szCs w:val="22"/>
            <w:lang w:val="en-US" w:eastAsia="zh-CN"/>
          </w:rPr>
          <w:t xml:space="preserve"> </w:t>
        </w:r>
        <w:r w:rsidR="000A4CA7" w:rsidRPr="000A4CA7">
          <w:rPr>
            <w:rFonts w:eastAsiaTheme="minorEastAsia" w:cstheme="minorBidi"/>
            <w:b/>
            <w:kern w:val="2"/>
            <w:szCs w:val="22"/>
            <w:lang w:val="en-US" w:eastAsia="zh-CN"/>
          </w:rPr>
          <w:t>(Ref</w:t>
        </w:r>
        <w:proofErr w:type="gramStart"/>
        <w:r w:rsidR="000A4CA7" w:rsidRPr="000A4CA7">
          <w:rPr>
            <w:rFonts w:eastAsiaTheme="minorEastAsia" w:cstheme="minorBidi"/>
            <w:b/>
            <w:kern w:val="2"/>
            <w:szCs w:val="22"/>
            <w:lang w:val="en-US" w:eastAsia="zh-CN"/>
          </w:rPr>
          <w:t>:ML1</w:t>
        </w:r>
        <w:proofErr w:type="gramEnd"/>
        <w:r w:rsidR="000A4CA7" w:rsidRPr="000A4CA7">
          <w:rPr>
            <w:rFonts w:eastAsiaTheme="minorEastAsia" w:cstheme="minorBidi"/>
            <w:b/>
            <w:kern w:val="2"/>
            <w:szCs w:val="22"/>
            <w:lang w:val="en-US" w:eastAsia="zh-CN"/>
          </w:rPr>
          <w:t>-3)</w:t>
        </w:r>
      </w:ins>
      <w:ins w:id="147" w:author="Alex" w:date="2020-04-20T10:45:00Z">
        <w:r w:rsidR="000A4CA7" w:rsidRPr="00173E7B">
          <w:rPr>
            <w:rFonts w:eastAsiaTheme="minorEastAsia" w:cstheme="minorBidi"/>
            <w:kern w:val="2"/>
            <w:szCs w:val="22"/>
            <w:lang w:val="en-US" w:eastAsia="zh-CN"/>
          </w:rPr>
          <w:t xml:space="preserve">, </w:t>
        </w:r>
        <w:r w:rsidR="000A4CA7" w:rsidRPr="00857F3D">
          <w:rPr>
            <w:rFonts w:eastAsiaTheme="minorEastAsia" w:cstheme="minorBidi"/>
            <w:i/>
            <w:kern w:val="2"/>
            <w:szCs w:val="22"/>
            <w:lang w:val="en-US" w:eastAsia="zh-CN"/>
          </w:rPr>
          <w:t>via</w:t>
        </w:r>
        <w:r w:rsidR="000A4CA7" w:rsidRPr="00173E7B">
          <w:rPr>
            <w:rFonts w:eastAsiaTheme="minorEastAsia" w:cstheme="minorBidi"/>
            <w:kern w:val="2"/>
            <w:szCs w:val="22"/>
            <w:lang w:val="en-US" w:eastAsia="zh-CN"/>
          </w:rPr>
          <w:t xml:space="preserve"> a</w:t>
        </w:r>
      </w:ins>
      <w:ins w:id="148" w:author="Alex" w:date="2020-04-20T10:46:00Z">
        <w:r w:rsidR="000A4CA7">
          <w:rPr>
            <w:rFonts w:eastAsiaTheme="minorEastAsia" w:cstheme="minorBidi"/>
            <w:kern w:val="2"/>
            <w:szCs w:val="22"/>
            <w:lang w:val="en-US" w:eastAsia="zh-CN"/>
          </w:rPr>
          <w:t>n acceptance ratio annealing</w:t>
        </w:r>
      </w:ins>
      <w:ins w:id="149" w:author="Alex" w:date="2020-04-20T10:45:00Z">
        <w:r w:rsidR="000A4CA7" w:rsidRPr="00173E7B">
          <w:rPr>
            <w:rFonts w:eastAsiaTheme="minorEastAsia" w:cstheme="minorBidi"/>
            <w:kern w:val="2"/>
            <w:szCs w:val="22"/>
            <w:lang w:val="en-US" w:eastAsia="zh-CN"/>
          </w:rPr>
          <w:t xml:space="preserve"> Monte Carlo technique. </w:t>
        </w:r>
      </w:ins>
      <w:ins w:id="150" w:author="Alex" w:date="2020-04-20T10:49:00Z">
        <w:r w:rsidR="000A4CA7">
          <w:rPr>
            <w:rFonts w:eastAsiaTheme="minorEastAsia" w:cstheme="minorBidi"/>
            <w:kern w:val="2"/>
            <w:szCs w:val="22"/>
            <w:lang w:val="en-US" w:eastAsia="zh-CN"/>
          </w:rPr>
          <w:t xml:space="preserve">Acceptance ratio </w:t>
        </w:r>
      </w:ins>
      <w:ins w:id="151" w:author="Alex" w:date="2020-04-20T10:45:00Z">
        <w:r w:rsidR="000A4CA7">
          <w:rPr>
            <w:rFonts w:eastAsiaTheme="minorEastAsia" w:cstheme="minorBidi"/>
            <w:kern w:val="2"/>
            <w:szCs w:val="22"/>
            <w:lang w:val="en-US" w:eastAsia="zh-CN"/>
          </w:rPr>
          <w:t xml:space="preserve">values </w:t>
        </w:r>
      </w:ins>
      <w:ins w:id="152" w:author="Alex" w:date="2020-04-20T10:49:00Z">
        <w:r w:rsidR="000A4CA7">
          <w:rPr>
            <w:rFonts w:eastAsiaTheme="minorEastAsia" w:cstheme="minorBidi"/>
            <w:kern w:val="2"/>
            <w:szCs w:val="22"/>
            <w:lang w:val="en-US" w:eastAsia="zh-CN"/>
          </w:rPr>
          <w:t xml:space="preserve">were </w:t>
        </w:r>
      </w:ins>
      <w:ins w:id="153" w:author="Alex" w:date="2020-04-20T10:45:00Z">
        <w:r w:rsidR="000A4CA7" w:rsidRPr="00173E7B">
          <w:rPr>
            <w:rFonts w:eastAsiaTheme="minorEastAsia" w:cstheme="minorBidi"/>
            <w:kern w:val="2"/>
            <w:szCs w:val="22"/>
            <w:lang w:val="en-US" w:eastAsia="zh-CN"/>
          </w:rPr>
          <w:t>allowed</w:t>
        </w:r>
      </w:ins>
      <w:ins w:id="154" w:author="Alex" w:date="2020-04-20T10:49:00Z">
        <w:r w:rsidR="000A4CA7">
          <w:rPr>
            <w:rFonts w:eastAsiaTheme="minorEastAsia" w:cstheme="minorBidi"/>
            <w:kern w:val="2"/>
            <w:szCs w:val="22"/>
            <w:lang w:val="en-US" w:eastAsia="zh-CN"/>
          </w:rPr>
          <w:t xml:space="preserve"> to linearly reduce from</w:t>
        </w:r>
      </w:ins>
      <w:ins w:id="155" w:author="Alex" w:date="2020-04-20T10:45:00Z">
        <w:r w:rsidR="000A4CA7" w:rsidRPr="00173E7B">
          <w:rPr>
            <w:rFonts w:eastAsiaTheme="minorEastAsia" w:cstheme="minorBidi"/>
            <w:kern w:val="2"/>
            <w:szCs w:val="22"/>
            <w:lang w:val="en-US" w:eastAsia="zh-CN"/>
          </w:rPr>
          <w:t xml:space="preserve"> 90</w:t>
        </w:r>
      </w:ins>
      <w:ins w:id="156" w:author="Alex" w:date="2020-04-20T10:50:00Z">
        <w:r w:rsidR="000A4CA7">
          <w:rPr>
            <w:rFonts w:eastAsiaTheme="minorEastAsia" w:cstheme="minorBidi"/>
            <w:kern w:val="2"/>
            <w:szCs w:val="22"/>
            <w:lang w:val="en-US" w:eastAsia="zh-CN"/>
          </w:rPr>
          <w:t xml:space="preserve"> </w:t>
        </w:r>
      </w:ins>
      <w:ins w:id="157" w:author="Alex" w:date="2020-04-20T10:45:00Z">
        <w:r w:rsidR="000A4CA7" w:rsidRPr="00173E7B">
          <w:rPr>
            <w:rFonts w:eastAsiaTheme="minorEastAsia" w:cstheme="minorBidi"/>
            <w:kern w:val="2"/>
            <w:szCs w:val="22"/>
            <w:lang w:val="en-US" w:eastAsia="zh-CN"/>
          </w:rPr>
          <w:t>% to 5 % in</w:t>
        </w:r>
      </w:ins>
      <w:ins w:id="158" w:author="Alex" w:date="2020-04-20T10:50:00Z">
        <w:r w:rsidR="000A4CA7">
          <w:rPr>
            <w:rFonts w:eastAsiaTheme="minorEastAsia" w:cstheme="minorBidi"/>
            <w:kern w:val="2"/>
            <w:szCs w:val="22"/>
            <w:lang w:val="en-US" w:eastAsia="zh-CN"/>
          </w:rPr>
          <w:t xml:space="preserve"> </w:t>
        </w:r>
      </w:ins>
      <w:ins w:id="159" w:author="Alex" w:date="2020-04-22T23:44:00Z">
        <w:r w:rsidR="00B01202">
          <w:rPr>
            <w:rFonts w:eastAsiaTheme="minorEastAsia" w:cstheme="minorBidi"/>
            <w:kern w:val="2"/>
            <w:szCs w:val="22"/>
            <w:lang w:val="en-US" w:eastAsia="zh-CN"/>
          </w:rPr>
          <w:t>4</w:t>
        </w:r>
        <w:r w:rsidR="00B01202" w:rsidRPr="00173E7B">
          <w:rPr>
            <w:rFonts w:eastAsiaTheme="minorEastAsia" w:cstheme="minorBidi"/>
            <w:kern w:val="2"/>
            <w:szCs w:val="22"/>
            <w:lang w:val="en-US" w:eastAsia="zh-CN"/>
          </w:rPr>
          <w:t xml:space="preserve"> </w:t>
        </w:r>
      </w:ins>
      <w:ins w:id="160" w:author="Alex" w:date="2020-04-20T10:45:00Z">
        <w:r w:rsidR="000A4CA7" w:rsidRPr="00173E7B">
          <w:rPr>
            <w:rFonts w:eastAsiaTheme="minorEastAsia" w:cstheme="minorBidi"/>
            <w:kern w:val="2"/>
            <w:szCs w:val="22"/>
            <w:lang w:val="en-US" w:eastAsia="zh-CN"/>
          </w:rPr>
          <w:t xml:space="preserve">cycles, </w:t>
        </w:r>
      </w:ins>
      <w:ins w:id="161" w:author="Alex" w:date="2020-04-20T10:50:00Z">
        <w:r w:rsidR="000A4CA7">
          <w:rPr>
            <w:rFonts w:eastAsiaTheme="minorEastAsia" w:cstheme="minorBidi"/>
            <w:kern w:val="2"/>
            <w:szCs w:val="22"/>
            <w:lang w:val="en-US" w:eastAsia="zh-CN"/>
          </w:rPr>
          <w:t>each using</w:t>
        </w:r>
      </w:ins>
      <w:ins w:id="162" w:author="Alex" w:date="2020-04-20T10:45:00Z">
        <w:r w:rsidR="000A4CA7" w:rsidRPr="00173E7B">
          <w:rPr>
            <w:rFonts w:eastAsiaTheme="minorEastAsia" w:cstheme="minorBidi"/>
            <w:kern w:val="2"/>
            <w:szCs w:val="22"/>
            <w:lang w:val="en-US" w:eastAsia="zh-CN"/>
          </w:rPr>
          <w:t xml:space="preserve"> </w:t>
        </w:r>
      </w:ins>
      <w:ins w:id="163" w:author="Alex" w:date="2020-04-22T23:44:00Z">
        <w:r w:rsidR="00B01202">
          <w:rPr>
            <w:rFonts w:eastAsiaTheme="minorEastAsia" w:cstheme="minorBidi"/>
            <w:kern w:val="2"/>
            <w:szCs w:val="22"/>
            <w:lang w:val="en-US" w:eastAsia="zh-CN"/>
          </w:rPr>
          <w:t>250,000</w:t>
        </w:r>
      </w:ins>
      <w:ins w:id="164" w:author="Alex" w:date="2020-04-20T10:45:00Z">
        <w:r w:rsidR="000A4CA7" w:rsidRPr="00173E7B">
          <w:rPr>
            <w:rFonts w:eastAsiaTheme="minorEastAsia" w:cstheme="minorBidi"/>
            <w:kern w:val="2"/>
            <w:szCs w:val="22"/>
            <w:lang w:val="en-US" w:eastAsia="zh-CN"/>
          </w:rPr>
          <w:t xml:space="preserve"> </w:t>
        </w:r>
      </w:ins>
      <w:ins w:id="165" w:author="Alex" w:date="2020-04-20T10:50:00Z">
        <w:r w:rsidR="000A4CA7">
          <w:rPr>
            <w:rFonts w:eastAsiaTheme="minorEastAsia" w:cstheme="minorBidi"/>
            <w:kern w:val="2"/>
            <w:szCs w:val="22"/>
            <w:lang w:val="en-US" w:eastAsia="zh-CN"/>
          </w:rPr>
          <w:t xml:space="preserve">optimization </w:t>
        </w:r>
      </w:ins>
      <w:ins w:id="166" w:author="Alex" w:date="2020-04-20T10:45:00Z">
        <w:r w:rsidR="000A4CA7" w:rsidRPr="00173E7B">
          <w:rPr>
            <w:rFonts w:eastAsiaTheme="minorEastAsia" w:cstheme="minorBidi"/>
            <w:kern w:val="2"/>
            <w:szCs w:val="22"/>
            <w:lang w:val="en-US" w:eastAsia="zh-CN"/>
          </w:rPr>
          <w:t>steps. In each step</w:t>
        </w:r>
      </w:ins>
      <w:ins w:id="167" w:author="Alex" w:date="2020-04-20T10:51:00Z">
        <w:r w:rsidR="000A4CA7">
          <w:rPr>
            <w:rFonts w:eastAsiaTheme="minorEastAsia" w:cstheme="minorBidi"/>
            <w:kern w:val="2"/>
            <w:szCs w:val="22"/>
            <w:lang w:val="en-US" w:eastAsia="zh-CN"/>
          </w:rPr>
          <w:t>,</w:t>
        </w:r>
      </w:ins>
      <w:ins w:id="168" w:author="Alex" w:date="2020-04-20T10:45:00Z">
        <w:r w:rsidR="000A4CA7" w:rsidRPr="00173E7B">
          <w:rPr>
            <w:rFonts w:eastAsiaTheme="minorEastAsia" w:cstheme="minorBidi"/>
            <w:kern w:val="2"/>
            <w:szCs w:val="22"/>
            <w:lang w:val="en-US" w:eastAsia="zh-CN"/>
          </w:rPr>
          <w:t xml:space="preserve"> a random </w:t>
        </w:r>
      </w:ins>
      <w:ins w:id="169" w:author="Alex" w:date="2020-04-20T10:51:00Z">
        <w:r w:rsidR="000A4CA7">
          <w:rPr>
            <w:rFonts w:eastAsiaTheme="minorEastAsia" w:cstheme="minorBidi"/>
            <w:kern w:val="2"/>
            <w:szCs w:val="22"/>
            <w:lang w:val="en-US" w:eastAsia="zh-CN"/>
          </w:rPr>
          <w:t xml:space="preserve">scoring </w:t>
        </w:r>
      </w:ins>
      <w:ins w:id="170" w:author="Alex" w:date="2020-04-20T10:45:00Z">
        <w:r w:rsidR="000A4CA7" w:rsidRPr="00173E7B">
          <w:rPr>
            <w:rFonts w:eastAsiaTheme="minorEastAsia" w:cstheme="minorBidi"/>
            <w:kern w:val="2"/>
            <w:szCs w:val="22"/>
            <w:lang w:val="en-US" w:eastAsia="zh-CN"/>
          </w:rPr>
          <w:t xml:space="preserve">coefficient was selected, </w:t>
        </w:r>
      </w:ins>
      <w:ins w:id="171" w:author="Alex" w:date="2020-04-23T00:00:00Z">
        <w:r w:rsidR="00857F3D">
          <w:rPr>
            <w:rFonts w:eastAsiaTheme="minorEastAsia" w:cstheme="minorBidi"/>
            <w:kern w:val="2"/>
            <w:szCs w:val="22"/>
            <w:lang w:val="en-US" w:eastAsia="zh-CN"/>
          </w:rPr>
          <w:t>altering its value</w:t>
        </w:r>
      </w:ins>
      <w:ins w:id="172" w:author="Alex" w:date="2020-04-20T10:45:00Z">
        <w:r w:rsidR="000A4CA7" w:rsidRPr="00173E7B">
          <w:rPr>
            <w:rFonts w:eastAsiaTheme="minorEastAsia" w:cstheme="minorBidi"/>
            <w:kern w:val="2"/>
            <w:szCs w:val="22"/>
            <w:lang w:val="en-US" w:eastAsia="zh-CN"/>
          </w:rPr>
          <w:t xml:space="preserve"> by 0.</w:t>
        </w:r>
      </w:ins>
      <w:ins w:id="173" w:author="Alex" w:date="2020-04-22T23:44:00Z">
        <w:r w:rsidR="00B01202">
          <w:rPr>
            <w:rFonts w:eastAsiaTheme="minorEastAsia" w:cstheme="minorBidi"/>
            <w:kern w:val="2"/>
            <w:szCs w:val="22"/>
            <w:lang w:val="en-US" w:eastAsia="zh-CN"/>
          </w:rPr>
          <w:t>1</w:t>
        </w:r>
      </w:ins>
      <w:ins w:id="174" w:author="Alex" w:date="2020-04-20T10:45:00Z">
        <w:r w:rsidR="000A4CA7" w:rsidRPr="00173E7B">
          <w:rPr>
            <w:rFonts w:eastAsiaTheme="minorEastAsia" w:cstheme="minorBidi"/>
            <w:kern w:val="2"/>
            <w:szCs w:val="22"/>
            <w:lang w:val="en-US" w:eastAsia="zh-CN"/>
          </w:rPr>
          <w:t xml:space="preserve">, with a sign of alteration (i.e. </w:t>
        </w:r>
      </w:ins>
      <w:ins w:id="175" w:author="Alex" w:date="2020-04-23T00:01:00Z">
        <w:r w:rsidR="00857F3D">
          <w:rPr>
            <w:rFonts w:eastAsiaTheme="minorEastAsia" w:cstheme="minorBidi"/>
            <w:kern w:val="2"/>
            <w:szCs w:val="22"/>
            <w:lang w:val="en-US" w:eastAsia="zh-CN"/>
          </w:rPr>
          <w:t>whether</w:t>
        </w:r>
      </w:ins>
      <w:ins w:id="176" w:author="Alex" w:date="2020-04-20T10:45:00Z">
        <w:r w:rsidR="000A4CA7" w:rsidRPr="00173E7B">
          <w:rPr>
            <w:rFonts w:eastAsiaTheme="minorEastAsia" w:cstheme="minorBidi"/>
            <w:kern w:val="2"/>
            <w:szCs w:val="22"/>
            <w:lang w:val="en-US" w:eastAsia="zh-CN"/>
          </w:rPr>
          <w:t xml:space="preserve"> adding or subtracting) also randomly determined.</w:t>
        </w:r>
      </w:ins>
      <w:ins w:id="177" w:author="Liezel Tamon" w:date="2020-04-22T00:45:00Z">
        <w:r w:rsidR="00132287">
          <w:rPr>
            <w:rFonts w:eastAsiaTheme="minorEastAsia" w:cstheme="minorBidi"/>
            <w:kern w:val="2"/>
            <w:szCs w:val="22"/>
            <w:lang w:val="en-US" w:eastAsia="zh-CN"/>
          </w:rPr>
          <w:t xml:space="preserve"> </w:t>
        </w:r>
      </w:ins>
      <w:ins w:id="178" w:author="Alex" w:date="2020-04-20T10:45:00Z">
        <w:r w:rsidR="000A4CA7" w:rsidRPr="00173E7B">
          <w:rPr>
            <w:rFonts w:eastAsiaTheme="minorEastAsia" w:cstheme="minorBidi"/>
            <w:kern w:val="2"/>
            <w:szCs w:val="22"/>
            <w:lang w:val="en-US" w:eastAsia="zh-CN"/>
          </w:rPr>
          <w:t>The new configuration was then either re</w:t>
        </w:r>
        <w:r w:rsidR="00565159">
          <w:rPr>
            <w:rFonts w:eastAsiaTheme="minorEastAsia" w:cstheme="minorBidi"/>
            <w:kern w:val="2"/>
            <w:szCs w:val="22"/>
            <w:lang w:val="en-US" w:eastAsia="zh-CN"/>
          </w:rPr>
          <w:t xml:space="preserve">tained or rejected based on </w:t>
        </w:r>
      </w:ins>
      <w:ins w:id="179" w:author="Alex" w:date="2020-04-23T00:01:00Z">
        <w:r w:rsidR="00857F3D">
          <w:rPr>
            <w:rFonts w:eastAsiaTheme="minorEastAsia" w:cstheme="minorBidi"/>
            <w:kern w:val="2"/>
            <w:szCs w:val="22"/>
            <w:lang w:val="en-US" w:eastAsia="zh-CN"/>
          </w:rPr>
          <w:t xml:space="preserve">the </w:t>
        </w:r>
      </w:ins>
      <w:ins w:id="180" w:author="Alex" w:date="2020-04-20T10:45:00Z">
        <w:r w:rsidR="000A4CA7" w:rsidRPr="00173E7B">
          <w:rPr>
            <w:rFonts w:eastAsiaTheme="minorEastAsia" w:cstheme="minorBidi"/>
            <w:kern w:val="2"/>
            <w:szCs w:val="22"/>
            <w:lang w:val="en-US" w:eastAsia="zh-CN"/>
          </w:rPr>
          <w:t>Metropolis criterion, with the acceptance probabi</w:t>
        </w:r>
        <w:r w:rsidR="00565159">
          <w:rPr>
            <w:rFonts w:eastAsiaTheme="minorEastAsia" w:cstheme="minorBidi"/>
            <w:kern w:val="2"/>
            <w:szCs w:val="22"/>
            <w:lang w:val="en-US" w:eastAsia="zh-CN"/>
          </w:rPr>
          <w:t xml:space="preserve">lities </w:t>
        </w:r>
      </w:ins>
      <w:ins w:id="181" w:author="Alex" w:date="2020-04-23T00:02:00Z">
        <w:r w:rsidR="00857F3D">
          <w:rPr>
            <w:rFonts w:eastAsiaTheme="minorEastAsia" w:cstheme="minorBidi"/>
            <w:kern w:val="2"/>
            <w:szCs w:val="22"/>
            <w:lang w:val="en-US" w:eastAsia="zh-CN"/>
          </w:rPr>
          <w:t>conforming</w:t>
        </w:r>
      </w:ins>
      <w:ins w:id="182" w:author="Alex" w:date="2020-04-20T10:45:00Z">
        <w:r w:rsidR="00565159">
          <w:rPr>
            <w:rFonts w:eastAsiaTheme="minorEastAsia" w:cstheme="minorBidi"/>
            <w:kern w:val="2"/>
            <w:szCs w:val="22"/>
            <w:lang w:val="en-US" w:eastAsia="zh-CN"/>
          </w:rPr>
          <w:t xml:space="preserve"> the above-</w:t>
        </w:r>
        <w:r w:rsidR="000A4CA7" w:rsidRPr="00173E7B">
          <w:rPr>
            <w:rFonts w:eastAsiaTheme="minorEastAsia" w:cstheme="minorBidi"/>
            <w:kern w:val="2"/>
            <w:szCs w:val="22"/>
            <w:lang w:val="en-US" w:eastAsia="zh-CN"/>
          </w:rPr>
          <w:t xml:space="preserve">mentioned </w:t>
        </w:r>
      </w:ins>
      <w:ins w:id="183" w:author="Alex" w:date="2020-04-20T10:52:00Z">
        <w:r w:rsidR="00565159">
          <w:rPr>
            <w:rFonts w:eastAsiaTheme="minorEastAsia" w:cstheme="minorBidi"/>
            <w:kern w:val="2"/>
            <w:szCs w:val="22"/>
            <w:lang w:val="en-US" w:eastAsia="zh-CN"/>
          </w:rPr>
          <w:t xml:space="preserve">linear </w:t>
        </w:r>
      </w:ins>
      <w:ins w:id="184" w:author="Alex" w:date="2020-04-20T10:45:00Z">
        <w:r w:rsidR="000A4CA7" w:rsidRPr="00173E7B">
          <w:rPr>
            <w:rFonts w:eastAsiaTheme="minorEastAsia" w:cstheme="minorBidi"/>
            <w:kern w:val="2"/>
            <w:szCs w:val="22"/>
            <w:lang w:val="en-US" w:eastAsia="zh-CN"/>
          </w:rPr>
          <w:t>r</w:t>
        </w:r>
        <w:r w:rsidR="00565159">
          <w:rPr>
            <w:rFonts w:eastAsiaTheme="minorEastAsia" w:cstheme="minorBidi"/>
            <w:kern w:val="2"/>
            <w:szCs w:val="22"/>
            <w:lang w:val="en-US" w:eastAsia="zh-CN"/>
          </w:rPr>
          <w:t>egiment of the acceptance ratio</w:t>
        </w:r>
        <w:r w:rsidR="000A4CA7" w:rsidRPr="00173E7B">
          <w:rPr>
            <w:rFonts w:eastAsiaTheme="minorEastAsia" w:cstheme="minorBidi"/>
            <w:kern w:val="2"/>
            <w:szCs w:val="22"/>
            <w:lang w:val="en-US" w:eastAsia="zh-CN"/>
          </w:rPr>
          <w:t xml:space="preserve"> annealing</w:t>
        </w:r>
      </w:ins>
      <w:ins w:id="185" w:author="Alex" w:date="2020-04-23T00:02:00Z">
        <w:r w:rsidR="00857F3D">
          <w:rPr>
            <w:rFonts w:eastAsiaTheme="minorEastAsia" w:cstheme="minorBidi"/>
            <w:kern w:val="2"/>
            <w:szCs w:val="22"/>
            <w:lang w:val="en-US" w:eastAsia="zh-CN"/>
          </w:rPr>
          <w:t xml:space="preserve"> through a special </w:t>
        </w:r>
      </w:ins>
      <w:ins w:id="186" w:author="Alex" w:date="2020-04-23T00:03:00Z">
        <w:r w:rsidR="00857F3D">
          <w:rPr>
            <w:rFonts w:eastAsiaTheme="minorEastAsia" w:cstheme="minorBidi"/>
            <w:kern w:val="2"/>
            <w:szCs w:val="22"/>
            <w:lang w:val="en-US" w:eastAsia="zh-CN"/>
          </w:rPr>
          <w:t xml:space="preserve">self-adjusting </w:t>
        </w:r>
      </w:ins>
      <w:ins w:id="187" w:author="Alex" w:date="2020-04-23T00:02:00Z">
        <w:r w:rsidR="00857F3D">
          <w:rPr>
            <w:rFonts w:eastAsiaTheme="minorEastAsia" w:cstheme="minorBidi"/>
            <w:kern w:val="2"/>
            <w:szCs w:val="22"/>
            <w:lang w:val="en-US" w:eastAsia="zh-CN"/>
          </w:rPr>
          <w:t>pseudo-temperature bath</w:t>
        </w:r>
      </w:ins>
      <w:ins w:id="188" w:author="Alex" w:date="2020-04-23T00:03:00Z">
        <w:r w:rsidR="00857F3D">
          <w:rPr>
            <w:rFonts w:eastAsiaTheme="minorEastAsia" w:cstheme="minorBidi"/>
            <w:kern w:val="2"/>
            <w:szCs w:val="22"/>
            <w:lang w:val="en-US" w:eastAsia="zh-CN"/>
          </w:rPr>
          <w:t xml:space="preserve"> </w:t>
        </w:r>
        <w:r w:rsidR="00857F3D" w:rsidRPr="000A4CA7">
          <w:rPr>
            <w:rFonts w:eastAsiaTheme="minorEastAsia" w:cstheme="minorBidi"/>
            <w:b/>
            <w:kern w:val="2"/>
            <w:szCs w:val="22"/>
            <w:lang w:val="en-US" w:eastAsia="zh-CN"/>
          </w:rPr>
          <w:t>(Ref</w:t>
        </w:r>
        <w:proofErr w:type="gramStart"/>
        <w:r w:rsidR="00857F3D" w:rsidRPr="000A4CA7">
          <w:rPr>
            <w:rFonts w:eastAsiaTheme="minorEastAsia" w:cstheme="minorBidi"/>
            <w:b/>
            <w:kern w:val="2"/>
            <w:szCs w:val="22"/>
            <w:lang w:val="en-US" w:eastAsia="zh-CN"/>
          </w:rPr>
          <w:t>:ML1</w:t>
        </w:r>
        <w:proofErr w:type="gramEnd"/>
        <w:r w:rsidR="00857F3D" w:rsidRPr="000A4CA7">
          <w:rPr>
            <w:rFonts w:eastAsiaTheme="minorEastAsia" w:cstheme="minorBidi"/>
            <w:b/>
            <w:kern w:val="2"/>
            <w:szCs w:val="22"/>
            <w:lang w:val="en-US" w:eastAsia="zh-CN"/>
          </w:rPr>
          <w:t>-3)</w:t>
        </w:r>
      </w:ins>
      <w:ins w:id="189" w:author="Alex" w:date="2020-04-20T10:45:00Z">
        <w:r w:rsidR="000A4CA7" w:rsidRPr="00173E7B">
          <w:rPr>
            <w:rFonts w:eastAsiaTheme="minorEastAsia" w:cstheme="minorBidi"/>
            <w:kern w:val="2"/>
            <w:szCs w:val="22"/>
            <w:lang w:val="en-US" w:eastAsia="zh-CN"/>
          </w:rPr>
          <w:t>.</w:t>
        </w:r>
      </w:ins>
    </w:p>
    <w:p w14:paraId="223ED6A3" w14:textId="1118337D" w:rsidR="000A4CA7" w:rsidRPr="00322158" w:rsidRDefault="000A4CA7" w:rsidP="00565159">
      <w:pPr>
        <w:pStyle w:val="NormalWeb"/>
        <w:spacing w:before="0" w:beforeAutospacing="0" w:after="120" w:afterAutospacing="0"/>
        <w:jc w:val="both"/>
        <w:rPr>
          <w:ins w:id="190" w:author="Alex" w:date="2020-04-20T10:41:00Z"/>
          <w:rFonts w:eastAsiaTheme="minorEastAsia" w:cstheme="minorBidi"/>
          <w:kern w:val="2"/>
          <w:szCs w:val="22"/>
          <w:lang w:val="en-US" w:eastAsia="zh-CN"/>
        </w:rPr>
      </w:pPr>
      <w:ins w:id="191" w:author="Alex" w:date="2020-04-20T10:41:00Z">
        <w:r w:rsidRPr="00565159">
          <w:rPr>
            <w:rFonts w:eastAsiaTheme="minorEastAsia" w:cstheme="minorBidi"/>
            <w:kern w:val="2"/>
            <w:szCs w:val="22"/>
            <w:lang w:val="en-US" w:eastAsia="zh-CN"/>
          </w:rPr>
          <w:t xml:space="preserve">The second strategy was to develop a novel sequence-only </w:t>
        </w:r>
        <w:proofErr w:type="gramStart"/>
        <w:r w:rsidRPr="00565159">
          <w:rPr>
            <w:rFonts w:eastAsiaTheme="minorEastAsia" w:cstheme="minorBidi"/>
            <w:kern w:val="2"/>
            <w:szCs w:val="22"/>
            <w:lang w:val="en-US" w:eastAsia="zh-CN"/>
          </w:rPr>
          <w:t>machine learning</w:t>
        </w:r>
        <w:proofErr w:type="gramEnd"/>
        <w:r w:rsidRPr="00565159">
          <w:rPr>
            <w:rFonts w:eastAsiaTheme="minorEastAsia" w:cstheme="minorBidi"/>
            <w:kern w:val="2"/>
            <w:szCs w:val="22"/>
            <w:lang w:val="en-US" w:eastAsia="zh-CN"/>
          </w:rPr>
          <w:t xml:space="preserve"> model</w:t>
        </w:r>
      </w:ins>
      <w:ins w:id="192" w:author="Alex" w:date="2020-04-20T10:55:00Z">
        <w:r w:rsidR="00565159">
          <w:rPr>
            <w:rFonts w:eastAsiaTheme="minorEastAsia" w:cstheme="minorBidi"/>
            <w:kern w:val="2"/>
            <w:szCs w:val="22"/>
            <w:lang w:val="en-US" w:eastAsia="zh-CN"/>
          </w:rPr>
          <w:t xml:space="preserve"> for the restricted C- and T-based sequence space used in this study</w:t>
        </w:r>
      </w:ins>
      <w:ins w:id="193" w:author="Alex" w:date="2020-04-20T10:41:00Z">
        <w:r w:rsidRPr="00565159">
          <w:rPr>
            <w:rFonts w:eastAsiaTheme="minorEastAsia" w:cstheme="minorBidi"/>
            <w:kern w:val="2"/>
            <w:szCs w:val="22"/>
            <w:lang w:val="en-US" w:eastAsia="zh-CN"/>
          </w:rPr>
          <w:t xml:space="preserve">. </w:t>
        </w:r>
      </w:ins>
      <w:ins w:id="194" w:author="Alex" w:date="2020-04-20T10:56:00Z">
        <w:r w:rsidR="00565159" w:rsidRPr="00565159">
          <w:rPr>
            <w:rFonts w:eastAsiaTheme="minorEastAsia" w:cstheme="minorBidi"/>
            <w:kern w:val="2"/>
            <w:szCs w:val="22"/>
            <w:lang w:val="en-US" w:eastAsia="zh-CN"/>
          </w:rPr>
          <w:t xml:space="preserve">Due to the simplicity of the </w:t>
        </w:r>
        <w:r w:rsidR="00565159">
          <w:rPr>
            <w:rFonts w:eastAsiaTheme="minorEastAsia" w:cstheme="minorBidi"/>
            <w:kern w:val="2"/>
            <w:szCs w:val="22"/>
            <w:lang w:val="en-US" w:eastAsia="zh-CN"/>
          </w:rPr>
          <w:t xml:space="preserve">explored </w:t>
        </w:r>
        <w:r w:rsidR="00565159" w:rsidRPr="00565159">
          <w:rPr>
            <w:rFonts w:eastAsiaTheme="minorEastAsia" w:cstheme="minorBidi"/>
            <w:kern w:val="2"/>
            <w:szCs w:val="22"/>
            <w:lang w:val="en-US" w:eastAsia="zh-CN"/>
          </w:rPr>
          <w:t xml:space="preserve">sub-universe of </w:t>
        </w:r>
        <w:proofErr w:type="spellStart"/>
        <w:r w:rsidR="00565159" w:rsidRPr="00565159">
          <w:rPr>
            <w:rFonts w:eastAsiaTheme="minorEastAsia" w:cstheme="minorBidi"/>
            <w:kern w:val="2"/>
            <w:szCs w:val="22"/>
            <w:lang w:val="en-US" w:eastAsia="zh-CN"/>
          </w:rPr>
          <w:t>i</w:t>
        </w:r>
        <w:proofErr w:type="spellEnd"/>
        <w:r w:rsidR="00565159" w:rsidRPr="00565159">
          <w:rPr>
            <w:rFonts w:eastAsiaTheme="minorEastAsia" w:cstheme="minorBidi"/>
            <w:kern w:val="2"/>
            <w:szCs w:val="22"/>
            <w:lang w:val="en-US" w:eastAsia="zh-CN"/>
          </w:rPr>
          <w:t>-motif structures</w:t>
        </w:r>
        <w:r w:rsidR="00565159">
          <w:rPr>
            <w:rFonts w:eastAsiaTheme="minorEastAsia" w:cstheme="minorBidi"/>
            <w:kern w:val="2"/>
            <w:szCs w:val="22"/>
            <w:lang w:val="en-US" w:eastAsia="zh-CN"/>
          </w:rPr>
          <w:t xml:space="preserve">, we were able to use </w:t>
        </w:r>
      </w:ins>
      <w:ins w:id="195" w:author="Alex" w:date="2020-04-20T10:57:00Z">
        <w:r w:rsidR="00565159">
          <w:rPr>
            <w:rFonts w:eastAsiaTheme="minorEastAsia" w:cstheme="minorBidi"/>
            <w:kern w:val="2"/>
            <w:szCs w:val="22"/>
            <w:lang w:val="en-US" w:eastAsia="zh-CN"/>
          </w:rPr>
          <w:t>only four features to fully abstract the sequence in our dataset. Those features were</w:t>
        </w:r>
      </w:ins>
      <w:ins w:id="196" w:author="Alex" w:date="2020-04-20T10:58:00Z">
        <w:r w:rsidR="00565159">
          <w:rPr>
            <w:rFonts w:eastAsiaTheme="minorEastAsia" w:cstheme="minorBidi"/>
            <w:kern w:val="2"/>
            <w:szCs w:val="22"/>
            <w:lang w:val="en-US" w:eastAsia="zh-CN"/>
          </w:rPr>
          <w:t xml:space="preserve"> C-tract length (denoted as C, same for all C-tracts in a given </w:t>
        </w:r>
        <w:proofErr w:type="spellStart"/>
        <w:r w:rsidR="00565159">
          <w:rPr>
            <w:rFonts w:eastAsiaTheme="minorEastAsia" w:cstheme="minorBidi"/>
            <w:kern w:val="2"/>
            <w:szCs w:val="22"/>
            <w:lang w:val="en-US" w:eastAsia="zh-CN"/>
          </w:rPr>
          <w:t>i</w:t>
        </w:r>
        <w:proofErr w:type="spellEnd"/>
        <w:r w:rsidR="00565159">
          <w:rPr>
            <w:rFonts w:eastAsiaTheme="minorEastAsia" w:cstheme="minorBidi"/>
            <w:kern w:val="2"/>
            <w:szCs w:val="22"/>
            <w:lang w:val="en-US" w:eastAsia="zh-CN"/>
          </w:rPr>
          <w:t xml:space="preserve">-motif candidate sequence), and the </w:t>
        </w:r>
      </w:ins>
      <w:ins w:id="197" w:author="Alex" w:date="2020-04-20T10:59:00Z">
        <w:r w:rsidR="00565159">
          <w:rPr>
            <w:rFonts w:eastAsiaTheme="minorEastAsia" w:cstheme="minorBidi"/>
            <w:kern w:val="2"/>
            <w:szCs w:val="22"/>
            <w:lang w:val="en-US" w:eastAsia="zh-CN"/>
          </w:rPr>
          <w:t>lengths of all three T-based loops (denoted as T</w:t>
        </w:r>
        <w:r w:rsidR="00565159" w:rsidRPr="00DD6399">
          <w:rPr>
            <w:rFonts w:eastAsiaTheme="minorEastAsia" w:cstheme="minorBidi"/>
            <w:kern w:val="2"/>
            <w:szCs w:val="22"/>
            <w:vertAlign w:val="subscript"/>
            <w:lang w:val="en-US" w:eastAsia="zh-CN"/>
          </w:rPr>
          <w:t>1</w:t>
        </w:r>
        <w:r w:rsidR="00565159">
          <w:rPr>
            <w:rFonts w:eastAsiaTheme="minorEastAsia" w:cstheme="minorBidi"/>
            <w:kern w:val="2"/>
            <w:szCs w:val="22"/>
            <w:lang w:val="en-US" w:eastAsia="zh-CN"/>
          </w:rPr>
          <w:t>, T</w:t>
        </w:r>
        <w:r w:rsidR="00565159" w:rsidRPr="00DD6399">
          <w:rPr>
            <w:rFonts w:eastAsiaTheme="minorEastAsia" w:cstheme="minorBidi"/>
            <w:kern w:val="2"/>
            <w:szCs w:val="22"/>
            <w:vertAlign w:val="subscript"/>
            <w:lang w:val="en-US" w:eastAsia="zh-CN"/>
          </w:rPr>
          <w:t>2</w:t>
        </w:r>
        <w:r w:rsidR="00565159">
          <w:rPr>
            <w:rFonts w:eastAsiaTheme="minorEastAsia" w:cstheme="minorBidi"/>
            <w:kern w:val="2"/>
            <w:szCs w:val="22"/>
            <w:lang w:val="en-US" w:eastAsia="zh-CN"/>
          </w:rPr>
          <w:t xml:space="preserve"> and T</w:t>
        </w:r>
        <w:r w:rsidR="00565159" w:rsidRPr="00DD6399">
          <w:rPr>
            <w:rFonts w:eastAsiaTheme="minorEastAsia" w:cstheme="minorBidi"/>
            <w:kern w:val="2"/>
            <w:szCs w:val="22"/>
            <w:vertAlign w:val="subscript"/>
            <w:lang w:val="en-US" w:eastAsia="zh-CN"/>
          </w:rPr>
          <w:t>3</w:t>
        </w:r>
        <w:r w:rsidR="00565159">
          <w:rPr>
            <w:rFonts w:eastAsiaTheme="minorEastAsia" w:cstheme="minorBidi"/>
            <w:kern w:val="2"/>
            <w:szCs w:val="22"/>
            <w:lang w:val="en-US" w:eastAsia="zh-CN"/>
          </w:rPr>
          <w:t>, from 5’ to 3’ direction).</w:t>
        </w:r>
      </w:ins>
      <w:ins w:id="198" w:author="Alex" w:date="2020-04-20T10:56:00Z">
        <w:r w:rsidR="00565159" w:rsidRPr="00565159">
          <w:rPr>
            <w:rFonts w:eastAsiaTheme="minorEastAsia" w:cstheme="minorBidi"/>
            <w:kern w:val="2"/>
            <w:szCs w:val="22"/>
            <w:lang w:val="en-US" w:eastAsia="zh-CN"/>
          </w:rPr>
          <w:t xml:space="preserve"> </w:t>
        </w:r>
      </w:ins>
      <w:ins w:id="199" w:author="Alex" w:date="2020-04-20T11:03:00Z">
        <w:r w:rsidR="00857F3D">
          <w:rPr>
            <w:rFonts w:eastAsiaTheme="minorEastAsia" w:cstheme="minorBidi"/>
            <w:kern w:val="2"/>
            <w:szCs w:val="22"/>
            <w:lang w:val="en-US" w:eastAsia="zh-CN"/>
          </w:rPr>
          <w:t xml:space="preserve">All </w:t>
        </w:r>
        <w:r w:rsidR="00560CAE">
          <w:rPr>
            <w:rFonts w:eastAsiaTheme="minorEastAsia" w:cstheme="minorBidi"/>
            <w:kern w:val="2"/>
            <w:szCs w:val="22"/>
            <w:lang w:val="en-US" w:eastAsia="zh-CN"/>
          </w:rPr>
          <w:t xml:space="preserve">features were </w:t>
        </w:r>
      </w:ins>
      <w:ins w:id="200" w:author="Alex" w:date="2020-04-20T11:05:00Z">
        <w:r w:rsidR="00560CAE">
          <w:rPr>
            <w:rFonts w:eastAsiaTheme="minorEastAsia" w:cstheme="minorBidi"/>
            <w:kern w:val="2"/>
            <w:szCs w:val="22"/>
            <w:lang w:val="en-US" w:eastAsia="zh-CN"/>
          </w:rPr>
          <w:t xml:space="preserve">next </w:t>
        </w:r>
      </w:ins>
      <w:ins w:id="201" w:author="Alex" w:date="2020-04-20T11:03:00Z">
        <w:r w:rsidR="00560CAE">
          <w:rPr>
            <w:rFonts w:eastAsiaTheme="minorEastAsia" w:cstheme="minorBidi"/>
            <w:kern w:val="2"/>
            <w:szCs w:val="22"/>
            <w:lang w:val="en-US" w:eastAsia="zh-CN"/>
          </w:rPr>
          <w:t>checked against</w:t>
        </w:r>
      </w:ins>
      <w:ins w:id="202" w:author="Alex" w:date="2020-04-20T11:05:00Z">
        <w:r w:rsidR="00560CAE">
          <w:rPr>
            <w:rFonts w:eastAsiaTheme="minorEastAsia" w:cstheme="minorBidi"/>
            <w:kern w:val="2"/>
            <w:szCs w:val="22"/>
            <w:lang w:val="en-US" w:eastAsia="zh-CN"/>
          </w:rPr>
          <w:t xml:space="preserve"> the presence of a</w:t>
        </w:r>
      </w:ins>
      <w:ins w:id="203" w:author="Alex" w:date="2020-04-20T11:03:00Z">
        <w:r w:rsidR="00560CAE">
          <w:rPr>
            <w:rFonts w:eastAsiaTheme="minorEastAsia" w:cstheme="minorBidi"/>
            <w:kern w:val="2"/>
            <w:szCs w:val="22"/>
            <w:lang w:val="en-US" w:eastAsia="zh-CN"/>
          </w:rPr>
          <w:t xml:space="preserve"> strong cross-correlation, and were centered and scaled. </w:t>
        </w:r>
      </w:ins>
      <w:ins w:id="204" w:author="Alex" w:date="2020-04-20T11:04:00Z">
        <w:r w:rsidR="00560CAE">
          <w:rPr>
            <w:rFonts w:eastAsiaTheme="minorEastAsia" w:cstheme="minorBidi"/>
            <w:kern w:val="2"/>
            <w:szCs w:val="22"/>
            <w:lang w:val="en-US" w:eastAsia="zh-CN"/>
          </w:rPr>
          <w:t xml:space="preserve">Those were then used </w:t>
        </w:r>
      </w:ins>
      <w:ins w:id="205" w:author="Alex" w:date="2020-04-20T11:06:00Z">
        <w:r w:rsidR="00F06CB9">
          <w:rPr>
            <w:rFonts w:eastAsiaTheme="minorEastAsia" w:cstheme="minorBidi"/>
            <w:kern w:val="2"/>
            <w:szCs w:val="22"/>
            <w:lang w:val="en-US" w:eastAsia="zh-CN"/>
          </w:rPr>
          <w:t>for</w:t>
        </w:r>
      </w:ins>
      <w:ins w:id="206" w:author="Alex" w:date="2020-04-20T11:04:00Z">
        <w:r w:rsidR="00560CAE">
          <w:rPr>
            <w:rFonts w:eastAsiaTheme="minorEastAsia" w:cstheme="minorBidi"/>
            <w:kern w:val="2"/>
            <w:szCs w:val="22"/>
            <w:lang w:val="en-US" w:eastAsia="zh-CN"/>
          </w:rPr>
          <w:t xml:space="preserve"> machine learning</w:t>
        </w:r>
      </w:ins>
      <w:ins w:id="207" w:author="Alex" w:date="2020-04-20T11:43:00Z">
        <w:r w:rsidR="00F06CB9">
          <w:rPr>
            <w:rFonts w:eastAsiaTheme="minorEastAsia" w:cstheme="minorBidi"/>
            <w:kern w:val="2"/>
            <w:szCs w:val="22"/>
            <w:lang w:val="en-US" w:eastAsia="zh-CN"/>
          </w:rPr>
          <w:t>,</w:t>
        </w:r>
      </w:ins>
      <w:ins w:id="208" w:author="Alex" w:date="2020-04-20T11:04:00Z">
        <w:r w:rsidR="00560CAE">
          <w:rPr>
            <w:rFonts w:eastAsiaTheme="minorEastAsia" w:cstheme="minorBidi"/>
            <w:kern w:val="2"/>
            <w:szCs w:val="22"/>
            <w:lang w:val="en-US" w:eastAsia="zh-CN"/>
          </w:rPr>
          <w:t xml:space="preserve"> </w:t>
        </w:r>
      </w:ins>
      <w:ins w:id="209" w:author="Alex" w:date="2020-04-20T11:06:00Z">
        <w:r w:rsidR="00560CAE">
          <w:rPr>
            <w:rFonts w:eastAsiaTheme="minorEastAsia" w:cstheme="minorBidi"/>
            <w:kern w:val="2"/>
            <w:szCs w:val="22"/>
            <w:lang w:val="en-US" w:eastAsia="zh-CN"/>
          </w:rPr>
          <w:t xml:space="preserve">by adopting the </w:t>
        </w:r>
        <w:proofErr w:type="spellStart"/>
        <w:r w:rsidR="00560CAE">
          <w:rPr>
            <w:rFonts w:eastAsiaTheme="minorEastAsia" w:cstheme="minorBidi"/>
            <w:kern w:val="2"/>
            <w:szCs w:val="22"/>
            <w:lang w:val="en-US" w:eastAsia="zh-CN"/>
          </w:rPr>
          <w:t>XGBoost</w:t>
        </w:r>
        <w:proofErr w:type="spellEnd"/>
        <w:r w:rsidR="00560CAE">
          <w:rPr>
            <w:rFonts w:eastAsiaTheme="minorEastAsia" w:cstheme="minorBidi"/>
            <w:kern w:val="2"/>
            <w:szCs w:val="22"/>
            <w:lang w:val="en-US" w:eastAsia="zh-CN"/>
          </w:rPr>
          <w:t xml:space="preserve"> </w:t>
        </w:r>
        <w:r w:rsidR="00560CAE" w:rsidRPr="00560CAE">
          <w:rPr>
            <w:rFonts w:eastAsiaTheme="minorEastAsia" w:cstheme="minorBidi"/>
            <w:b/>
            <w:kern w:val="2"/>
            <w:szCs w:val="22"/>
            <w:lang w:val="en-US" w:eastAsia="zh-CN"/>
          </w:rPr>
          <w:t>(Ref:ML1-4)</w:t>
        </w:r>
        <w:r w:rsidR="00560CAE">
          <w:rPr>
            <w:rFonts w:eastAsiaTheme="minorEastAsia" w:cstheme="minorBidi"/>
            <w:kern w:val="2"/>
            <w:szCs w:val="22"/>
            <w:lang w:val="en-US" w:eastAsia="zh-CN"/>
          </w:rPr>
          <w:t xml:space="preserve"> implementation of the</w:t>
        </w:r>
      </w:ins>
      <w:ins w:id="210" w:author="Alex" w:date="2020-04-20T11:04:00Z">
        <w:r w:rsidR="00560CAE">
          <w:rPr>
            <w:rFonts w:eastAsiaTheme="minorEastAsia" w:cstheme="minorBidi"/>
            <w:kern w:val="2"/>
            <w:szCs w:val="22"/>
            <w:lang w:val="en-US" w:eastAsia="zh-CN"/>
          </w:rPr>
          <w:t xml:space="preserve"> Gradient Boosting Machines </w:t>
        </w:r>
        <w:r w:rsidR="00560CAE" w:rsidRPr="00560CAE">
          <w:rPr>
            <w:rFonts w:eastAsiaTheme="minorEastAsia" w:cstheme="minorBidi"/>
            <w:b/>
            <w:kern w:val="2"/>
            <w:szCs w:val="22"/>
            <w:lang w:val="en-US" w:eastAsia="zh-CN"/>
          </w:rPr>
          <w:t>(</w:t>
        </w:r>
      </w:ins>
      <w:ins w:id="211" w:author="Alex" w:date="2020-04-20T11:07:00Z">
        <w:r w:rsidR="00560CAE" w:rsidRPr="00560CAE">
          <w:rPr>
            <w:rFonts w:eastAsiaTheme="minorEastAsia" w:cstheme="minorBidi"/>
            <w:b/>
            <w:kern w:val="2"/>
            <w:szCs w:val="22"/>
            <w:lang w:val="en-US" w:eastAsia="zh-CN"/>
          </w:rPr>
          <w:t>Ref:ML1-5, Ref:ML1-6, Ref:ML1-7</w:t>
        </w:r>
      </w:ins>
      <w:ins w:id="212" w:author="Alex" w:date="2020-04-20T11:04:00Z">
        <w:r w:rsidR="00560CAE" w:rsidRPr="00F06CB9">
          <w:rPr>
            <w:rFonts w:eastAsiaTheme="minorEastAsia" w:cstheme="minorBidi"/>
            <w:kern w:val="2"/>
            <w:szCs w:val="22"/>
            <w:lang w:val="en-US" w:eastAsia="zh-CN"/>
          </w:rPr>
          <w:t>)</w:t>
        </w:r>
      </w:ins>
      <w:ins w:id="213" w:author="Alex" w:date="2020-04-20T11:43:00Z">
        <w:r w:rsidR="00F06CB9" w:rsidRPr="00F06CB9">
          <w:rPr>
            <w:rFonts w:eastAsiaTheme="minorEastAsia" w:cstheme="minorBidi"/>
            <w:kern w:val="2"/>
            <w:szCs w:val="22"/>
            <w:lang w:val="en-US" w:eastAsia="zh-CN"/>
          </w:rPr>
          <w:t>, as interfaced through</w:t>
        </w:r>
      </w:ins>
      <w:ins w:id="214" w:author="Alex" w:date="2020-04-20T11:44:00Z">
        <w:r w:rsidR="00F06CB9">
          <w:rPr>
            <w:rFonts w:eastAsiaTheme="minorEastAsia" w:cstheme="minorBidi"/>
            <w:kern w:val="2"/>
            <w:szCs w:val="22"/>
            <w:lang w:val="en-US" w:eastAsia="zh-CN"/>
          </w:rPr>
          <w:t xml:space="preserve"> R via</w:t>
        </w:r>
      </w:ins>
      <w:ins w:id="215" w:author="Alex" w:date="2020-04-20T11:43:00Z">
        <w:r w:rsidR="00F06CB9" w:rsidRPr="00F06CB9">
          <w:rPr>
            <w:rFonts w:eastAsiaTheme="minorEastAsia" w:cstheme="minorBidi"/>
            <w:kern w:val="2"/>
            <w:szCs w:val="22"/>
            <w:lang w:val="en-US" w:eastAsia="zh-CN"/>
          </w:rPr>
          <w:t xml:space="preserve"> the Caret </w:t>
        </w:r>
      </w:ins>
      <w:ins w:id="216" w:author="Alex" w:date="2020-04-20T11:45:00Z">
        <w:r w:rsidR="00F06CB9">
          <w:rPr>
            <w:rFonts w:eastAsiaTheme="minorEastAsia" w:cstheme="minorBidi"/>
            <w:kern w:val="2"/>
            <w:szCs w:val="22"/>
            <w:lang w:val="en-US" w:eastAsia="zh-CN"/>
          </w:rPr>
          <w:t>library</w:t>
        </w:r>
      </w:ins>
      <w:ins w:id="217" w:author="Alex" w:date="2020-04-20T11:43:00Z">
        <w:r w:rsidR="00F06CB9">
          <w:rPr>
            <w:rFonts w:eastAsiaTheme="minorEastAsia" w:cstheme="minorBidi"/>
            <w:kern w:val="2"/>
            <w:szCs w:val="22"/>
            <w:lang w:val="en-US" w:eastAsia="zh-CN"/>
          </w:rPr>
          <w:t xml:space="preserve"> </w:t>
        </w:r>
        <w:r w:rsidR="00F06CB9" w:rsidRPr="00F06CB9">
          <w:rPr>
            <w:rFonts w:eastAsiaTheme="minorEastAsia" w:cstheme="minorBidi"/>
            <w:b/>
            <w:kern w:val="2"/>
            <w:szCs w:val="22"/>
            <w:lang w:val="en-US" w:eastAsia="zh-CN"/>
          </w:rPr>
          <w:t>(</w:t>
        </w:r>
        <w:r w:rsidR="00F06CB9">
          <w:rPr>
            <w:rFonts w:eastAsiaTheme="minorEastAsia" w:cstheme="minorBidi"/>
            <w:b/>
            <w:kern w:val="2"/>
            <w:szCs w:val="22"/>
            <w:lang w:val="en-US" w:eastAsia="zh-CN"/>
          </w:rPr>
          <w:t>Ref:ML1-8</w:t>
        </w:r>
        <w:r w:rsidR="00F06CB9" w:rsidRPr="00F06CB9">
          <w:rPr>
            <w:rFonts w:eastAsiaTheme="minorEastAsia" w:cstheme="minorBidi"/>
            <w:b/>
            <w:kern w:val="2"/>
            <w:szCs w:val="22"/>
            <w:lang w:val="en-US" w:eastAsia="zh-CN"/>
          </w:rPr>
          <w:t>)</w:t>
        </w:r>
      </w:ins>
      <w:ins w:id="218" w:author="Alex" w:date="2020-04-20T11:07:00Z">
        <w:r w:rsidR="00560CAE" w:rsidRPr="00F06CB9">
          <w:rPr>
            <w:rFonts w:eastAsiaTheme="minorEastAsia" w:cstheme="minorBidi"/>
            <w:kern w:val="2"/>
            <w:szCs w:val="22"/>
            <w:lang w:val="en-US" w:eastAsia="zh-CN"/>
          </w:rPr>
          <w:t>.</w:t>
        </w:r>
      </w:ins>
      <w:ins w:id="219" w:author="Alex" w:date="2020-04-20T11:12:00Z">
        <w:r w:rsidR="00F028F5">
          <w:rPr>
            <w:rFonts w:eastAsiaTheme="minorEastAsia" w:cstheme="minorBidi"/>
            <w:kern w:val="2"/>
            <w:szCs w:val="22"/>
            <w:lang w:val="en-US" w:eastAsia="zh-CN"/>
          </w:rPr>
          <w:t xml:space="preserve"> </w:t>
        </w:r>
      </w:ins>
      <w:ins w:id="220" w:author="Alex" w:date="2020-04-20T10:41:00Z">
        <w:r w:rsidRPr="00565159">
          <w:rPr>
            <w:rFonts w:eastAsiaTheme="minorEastAsia" w:cstheme="minorBidi"/>
            <w:kern w:val="2"/>
            <w:szCs w:val="22"/>
            <w:lang w:val="en-US" w:eastAsia="zh-CN"/>
          </w:rPr>
          <w:t>Gradient boosting machines have been successfully applied for modelling G-quadruplex structures before</w:t>
        </w:r>
      </w:ins>
      <w:ins w:id="221" w:author="Alex" w:date="2020-04-20T11:13:00Z">
        <w:r w:rsidR="00F028F5">
          <w:rPr>
            <w:rFonts w:eastAsiaTheme="minorEastAsia" w:cstheme="minorBidi"/>
            <w:kern w:val="2"/>
            <w:szCs w:val="22"/>
            <w:lang w:val="en-US" w:eastAsia="zh-CN"/>
          </w:rPr>
          <w:t xml:space="preserve"> </w:t>
        </w:r>
        <w:r w:rsidR="00F06CB9">
          <w:rPr>
            <w:rFonts w:eastAsiaTheme="minorEastAsia" w:cstheme="minorBidi"/>
            <w:b/>
            <w:kern w:val="2"/>
            <w:szCs w:val="22"/>
            <w:lang w:val="en-US" w:eastAsia="zh-CN"/>
          </w:rPr>
          <w:t>(Ref</w:t>
        </w:r>
        <w:proofErr w:type="gramStart"/>
        <w:r w:rsidR="00F06CB9">
          <w:rPr>
            <w:rFonts w:eastAsiaTheme="minorEastAsia" w:cstheme="minorBidi"/>
            <w:b/>
            <w:kern w:val="2"/>
            <w:szCs w:val="22"/>
            <w:lang w:val="en-US" w:eastAsia="zh-CN"/>
          </w:rPr>
          <w:t>:ML1</w:t>
        </w:r>
        <w:proofErr w:type="gramEnd"/>
        <w:r w:rsidR="00F06CB9">
          <w:rPr>
            <w:rFonts w:eastAsiaTheme="minorEastAsia" w:cstheme="minorBidi"/>
            <w:b/>
            <w:kern w:val="2"/>
            <w:szCs w:val="22"/>
            <w:lang w:val="en-US" w:eastAsia="zh-CN"/>
          </w:rPr>
          <w:t>-9</w:t>
        </w:r>
        <w:r w:rsidR="00F028F5" w:rsidRPr="00F028F5">
          <w:rPr>
            <w:rFonts w:eastAsiaTheme="minorEastAsia" w:cstheme="minorBidi"/>
            <w:b/>
            <w:kern w:val="2"/>
            <w:szCs w:val="22"/>
            <w:lang w:val="en-US" w:eastAsia="zh-CN"/>
          </w:rPr>
          <w:t>)</w:t>
        </w:r>
      </w:ins>
      <w:ins w:id="222" w:author="Alex" w:date="2020-04-20T10:41:00Z">
        <w:r w:rsidRPr="00565159">
          <w:rPr>
            <w:rFonts w:eastAsiaTheme="minorEastAsia" w:cstheme="minorBidi"/>
            <w:kern w:val="2"/>
            <w:szCs w:val="22"/>
            <w:lang w:val="en-US" w:eastAsia="zh-CN"/>
          </w:rPr>
          <w:t xml:space="preserve">, </w:t>
        </w:r>
      </w:ins>
      <w:ins w:id="223" w:author="Alex" w:date="2020-04-20T11:25:00Z">
        <w:r w:rsidR="006D5FCF">
          <w:rPr>
            <w:rFonts w:eastAsiaTheme="minorEastAsia" w:cstheme="minorBidi"/>
            <w:kern w:val="2"/>
            <w:szCs w:val="22"/>
            <w:lang w:val="en-US" w:eastAsia="zh-CN"/>
          </w:rPr>
          <w:t>hence</w:t>
        </w:r>
      </w:ins>
      <w:ins w:id="224" w:author="Alex" w:date="2020-04-20T10:41:00Z">
        <w:r w:rsidRPr="00565159">
          <w:rPr>
            <w:rFonts w:eastAsiaTheme="minorEastAsia" w:cstheme="minorBidi"/>
            <w:kern w:val="2"/>
            <w:szCs w:val="22"/>
            <w:lang w:val="en-US" w:eastAsia="zh-CN"/>
          </w:rPr>
          <w:t xml:space="preserve"> </w:t>
        </w:r>
      </w:ins>
      <w:ins w:id="225" w:author="Alex" w:date="2020-04-20T11:12:00Z">
        <w:r w:rsidR="00F028F5">
          <w:rPr>
            <w:rFonts w:eastAsiaTheme="minorEastAsia" w:cstheme="minorBidi"/>
            <w:kern w:val="2"/>
            <w:szCs w:val="22"/>
            <w:lang w:val="en-US" w:eastAsia="zh-CN"/>
          </w:rPr>
          <w:t>a</w:t>
        </w:r>
      </w:ins>
      <w:ins w:id="226" w:author="Alex" w:date="2020-04-20T10:41:00Z">
        <w:r w:rsidRPr="00565159">
          <w:rPr>
            <w:rFonts w:eastAsiaTheme="minorEastAsia" w:cstheme="minorBidi"/>
            <w:kern w:val="2"/>
            <w:szCs w:val="22"/>
            <w:lang w:val="en-US" w:eastAsia="zh-CN"/>
          </w:rPr>
          <w:t xml:space="preserve"> </w:t>
        </w:r>
      </w:ins>
      <w:ins w:id="227" w:author="Alex" w:date="2020-04-20T11:12:00Z">
        <w:r w:rsidR="00F028F5">
          <w:rPr>
            <w:rFonts w:eastAsiaTheme="minorEastAsia" w:cstheme="minorBidi"/>
            <w:kern w:val="2"/>
            <w:szCs w:val="22"/>
            <w:lang w:val="en-US" w:eastAsia="zh-CN"/>
          </w:rPr>
          <w:t xml:space="preserve">similar </w:t>
        </w:r>
      </w:ins>
      <w:ins w:id="228" w:author="Alex" w:date="2020-04-20T11:13:00Z">
        <w:r w:rsidR="00F028F5">
          <w:rPr>
            <w:rFonts w:eastAsiaTheme="minorEastAsia" w:cstheme="minorBidi"/>
            <w:kern w:val="2"/>
            <w:szCs w:val="22"/>
            <w:lang w:val="en-US" w:eastAsia="zh-CN"/>
          </w:rPr>
          <w:t>strategy</w:t>
        </w:r>
      </w:ins>
      <w:ins w:id="229" w:author="Alex" w:date="2020-04-20T10:41:00Z">
        <w:r w:rsidRPr="00565159">
          <w:rPr>
            <w:rFonts w:eastAsiaTheme="minorEastAsia" w:cstheme="minorBidi"/>
            <w:kern w:val="2"/>
            <w:szCs w:val="22"/>
            <w:lang w:val="en-US" w:eastAsia="zh-CN"/>
          </w:rPr>
          <w:t xml:space="preserve"> </w:t>
        </w:r>
      </w:ins>
      <w:ins w:id="230" w:author="Alex" w:date="2020-04-20T11:12:00Z">
        <w:r w:rsidR="00F028F5">
          <w:rPr>
            <w:rFonts w:eastAsiaTheme="minorEastAsia" w:cstheme="minorBidi"/>
            <w:kern w:val="2"/>
            <w:szCs w:val="22"/>
            <w:lang w:val="en-US" w:eastAsia="zh-CN"/>
          </w:rPr>
          <w:t xml:space="preserve">was </w:t>
        </w:r>
      </w:ins>
      <w:ins w:id="231" w:author="Alex" w:date="2020-04-20T10:41:00Z">
        <w:r w:rsidRPr="00565159">
          <w:rPr>
            <w:rFonts w:eastAsiaTheme="minorEastAsia" w:cstheme="minorBidi"/>
            <w:kern w:val="2"/>
            <w:szCs w:val="22"/>
            <w:lang w:val="en-US" w:eastAsia="zh-CN"/>
          </w:rPr>
          <w:t>used here</w:t>
        </w:r>
      </w:ins>
      <w:ins w:id="232" w:author="Alex" w:date="2020-04-23T00:05:00Z">
        <w:r w:rsidR="00857F3D">
          <w:rPr>
            <w:rFonts w:eastAsiaTheme="minorEastAsia" w:cstheme="minorBidi"/>
            <w:kern w:val="2"/>
            <w:szCs w:val="22"/>
            <w:lang w:val="en-US" w:eastAsia="zh-CN"/>
          </w:rPr>
          <w:t>,</w:t>
        </w:r>
      </w:ins>
      <w:ins w:id="233" w:author="Alex" w:date="2020-04-20T10:41:00Z">
        <w:r w:rsidRPr="00565159">
          <w:rPr>
            <w:rFonts w:eastAsiaTheme="minorEastAsia" w:cstheme="minorBidi"/>
            <w:kern w:val="2"/>
            <w:szCs w:val="22"/>
            <w:lang w:val="en-US" w:eastAsia="zh-CN"/>
          </w:rPr>
          <w:t xml:space="preserve"> but with simple in</w:t>
        </w:r>
        <w:r w:rsidR="00F028F5">
          <w:rPr>
            <w:rFonts w:eastAsiaTheme="minorEastAsia" w:cstheme="minorBidi"/>
            <w:kern w:val="2"/>
            <w:szCs w:val="22"/>
            <w:lang w:val="en-US" w:eastAsia="zh-CN"/>
          </w:rPr>
          <w:t>itial feature set.</w:t>
        </w:r>
      </w:ins>
      <w:ins w:id="234" w:author="Alex" w:date="2020-04-20T11:16:00Z">
        <w:r w:rsidR="00ED3C49">
          <w:rPr>
            <w:rFonts w:eastAsiaTheme="minorEastAsia" w:cstheme="minorBidi"/>
            <w:kern w:val="2"/>
            <w:szCs w:val="22"/>
            <w:lang w:val="en-US" w:eastAsia="zh-CN"/>
          </w:rPr>
          <w:t xml:space="preserve"> To tune the machine learning architecture, </w:t>
        </w:r>
      </w:ins>
      <w:ins w:id="235" w:author="Alex" w:date="2020-04-20T11:17:00Z">
        <w:r w:rsidR="00ED3C49">
          <w:rPr>
            <w:rFonts w:eastAsiaTheme="minorEastAsia" w:cstheme="minorBidi"/>
            <w:kern w:val="2"/>
            <w:szCs w:val="22"/>
            <w:lang w:val="en-US" w:eastAsia="zh-CN"/>
          </w:rPr>
          <w:t>five hyperparameters (</w:t>
        </w:r>
      </w:ins>
      <w:ins w:id="236" w:author="Alex" w:date="2020-04-23T00:06:00Z">
        <w:r w:rsidR="00857F3D">
          <w:rPr>
            <w:rFonts w:eastAsiaTheme="minorEastAsia" w:cstheme="minorBidi"/>
            <w:kern w:val="2"/>
            <w:szCs w:val="22"/>
            <w:lang w:val="en-US" w:eastAsia="zh-CN"/>
          </w:rPr>
          <w:t xml:space="preserve">in the </w:t>
        </w:r>
        <w:proofErr w:type="spellStart"/>
        <w:r w:rsidR="00857F3D">
          <w:rPr>
            <w:rFonts w:eastAsiaTheme="minorEastAsia" w:cstheme="minorBidi"/>
            <w:kern w:val="2"/>
            <w:szCs w:val="22"/>
            <w:lang w:val="en-US" w:eastAsia="zh-CN"/>
          </w:rPr>
          <w:t>XGBoost</w:t>
        </w:r>
        <w:proofErr w:type="spellEnd"/>
        <w:r w:rsidR="00857F3D">
          <w:rPr>
            <w:rFonts w:eastAsiaTheme="minorEastAsia" w:cstheme="minorBidi"/>
            <w:kern w:val="2"/>
            <w:szCs w:val="22"/>
            <w:lang w:val="en-US" w:eastAsia="zh-CN"/>
          </w:rPr>
          <w:t xml:space="preserve"> implementation </w:t>
        </w:r>
      </w:ins>
      <w:ins w:id="237" w:author="Alex" w:date="2020-04-20T11:17:00Z">
        <w:r w:rsidR="00ED3C49">
          <w:rPr>
            <w:rFonts w:eastAsiaTheme="minorEastAsia" w:cstheme="minorBidi"/>
            <w:kern w:val="2"/>
            <w:szCs w:val="22"/>
            <w:lang w:val="en-US" w:eastAsia="zh-CN"/>
          </w:rPr>
          <w:t xml:space="preserve">denoted as </w:t>
        </w:r>
        <w:r w:rsidR="00ED3C49" w:rsidRPr="006D5FCF">
          <w:rPr>
            <w:rFonts w:eastAsiaTheme="minorEastAsia" w:cstheme="minorBidi"/>
            <w:i/>
            <w:kern w:val="2"/>
            <w:szCs w:val="22"/>
            <w:lang w:val="en-US" w:eastAsia="zh-CN"/>
          </w:rPr>
          <w:t>eta</w:t>
        </w:r>
      </w:ins>
      <w:ins w:id="238" w:author="Alex" w:date="2020-04-20T11:20:00Z">
        <w:r w:rsidR="00857F3D">
          <w:rPr>
            <w:rFonts w:eastAsiaTheme="minorEastAsia" w:cstheme="minorBidi"/>
            <w:kern w:val="2"/>
            <w:szCs w:val="22"/>
            <w:lang w:val="en-US" w:eastAsia="zh-CN"/>
          </w:rPr>
          <w:t xml:space="preserve"> </w:t>
        </w:r>
      </w:ins>
      <w:ins w:id="239" w:author="Alex" w:date="2020-04-23T00:05:00Z">
        <w:r w:rsidR="00857F3D">
          <w:rPr>
            <w:rFonts w:eastAsiaTheme="minorEastAsia" w:cstheme="minorBidi"/>
            <w:kern w:val="2"/>
            <w:szCs w:val="22"/>
            <w:lang w:val="en-US" w:eastAsia="zh-CN"/>
          </w:rPr>
          <w:t>-</w:t>
        </w:r>
      </w:ins>
      <w:ins w:id="240" w:author="Alex" w:date="2020-04-20T11:20:00Z">
        <w:r w:rsidR="00857F3D">
          <w:rPr>
            <w:rFonts w:eastAsiaTheme="minorEastAsia" w:cstheme="minorBidi"/>
            <w:kern w:val="2"/>
            <w:szCs w:val="22"/>
            <w:lang w:val="en-US" w:eastAsia="zh-CN"/>
          </w:rPr>
          <w:t xml:space="preserve"> </w:t>
        </w:r>
        <w:r w:rsidR="00ED3C49">
          <w:rPr>
            <w:rFonts w:eastAsiaTheme="minorEastAsia" w:cstheme="minorBidi"/>
            <w:kern w:val="2"/>
            <w:szCs w:val="22"/>
            <w:lang w:val="en-US" w:eastAsia="zh-CN"/>
          </w:rPr>
          <w:t>learning rate</w:t>
        </w:r>
      </w:ins>
      <w:ins w:id="241" w:author="Alex" w:date="2020-04-20T11:21:00Z">
        <w:r w:rsidR="00ED3C49">
          <w:rPr>
            <w:rFonts w:eastAsiaTheme="minorEastAsia" w:cstheme="minorBidi"/>
            <w:kern w:val="2"/>
            <w:szCs w:val="22"/>
            <w:lang w:val="en-US" w:eastAsia="zh-CN"/>
          </w:rPr>
          <w:t xml:space="preserve"> or shrinkage</w:t>
        </w:r>
      </w:ins>
      <w:ins w:id="242" w:author="Alex" w:date="2020-04-20T11:20:00Z">
        <w:r w:rsidR="00ED3C49">
          <w:rPr>
            <w:rFonts w:eastAsiaTheme="minorEastAsia" w:cstheme="minorBidi"/>
            <w:kern w:val="2"/>
            <w:szCs w:val="22"/>
            <w:lang w:val="en-US" w:eastAsia="zh-CN"/>
          </w:rPr>
          <w:t>,</w:t>
        </w:r>
      </w:ins>
      <w:ins w:id="243" w:author="Alex" w:date="2020-04-20T11:17:00Z">
        <w:r w:rsidR="00ED3C49">
          <w:rPr>
            <w:rFonts w:eastAsiaTheme="minorEastAsia" w:cstheme="minorBidi"/>
            <w:kern w:val="2"/>
            <w:szCs w:val="22"/>
            <w:lang w:val="en-US" w:eastAsia="zh-CN"/>
          </w:rPr>
          <w:t xml:space="preserve"> </w:t>
        </w:r>
        <w:proofErr w:type="spellStart"/>
        <w:r w:rsidR="00ED3C49" w:rsidRPr="006D5FCF">
          <w:rPr>
            <w:rFonts w:eastAsiaTheme="minorEastAsia" w:cstheme="minorBidi"/>
            <w:i/>
            <w:kern w:val="2"/>
            <w:szCs w:val="22"/>
            <w:lang w:val="en-US" w:eastAsia="zh-CN"/>
          </w:rPr>
          <w:t>max_depth</w:t>
        </w:r>
      </w:ins>
      <w:proofErr w:type="spellEnd"/>
      <w:ins w:id="244" w:author="Alex" w:date="2020-04-20T11:20:00Z">
        <w:r w:rsidR="00857F3D">
          <w:rPr>
            <w:rFonts w:eastAsiaTheme="minorEastAsia" w:cstheme="minorBidi"/>
            <w:kern w:val="2"/>
            <w:szCs w:val="22"/>
            <w:lang w:val="en-US" w:eastAsia="zh-CN"/>
          </w:rPr>
          <w:t xml:space="preserve"> - interaction depth</w:t>
        </w:r>
        <w:r w:rsidR="00ED3C49">
          <w:rPr>
            <w:rFonts w:eastAsiaTheme="minorEastAsia" w:cstheme="minorBidi"/>
            <w:kern w:val="2"/>
            <w:szCs w:val="22"/>
            <w:lang w:val="en-US" w:eastAsia="zh-CN"/>
          </w:rPr>
          <w:t>,</w:t>
        </w:r>
      </w:ins>
      <w:ins w:id="245" w:author="Alex" w:date="2020-04-20T11:17:00Z">
        <w:r w:rsidR="00ED3C49">
          <w:rPr>
            <w:rFonts w:eastAsiaTheme="minorEastAsia" w:cstheme="minorBidi"/>
            <w:kern w:val="2"/>
            <w:szCs w:val="22"/>
            <w:lang w:val="en-US" w:eastAsia="zh-CN"/>
          </w:rPr>
          <w:t xml:space="preserve"> </w:t>
        </w:r>
      </w:ins>
      <w:proofErr w:type="spellStart"/>
      <w:ins w:id="246" w:author="Alex" w:date="2020-04-20T11:18:00Z">
        <w:r w:rsidR="00ED3C49" w:rsidRPr="006D5FCF">
          <w:rPr>
            <w:rFonts w:eastAsiaTheme="minorEastAsia" w:cstheme="minorBidi"/>
            <w:i/>
            <w:kern w:val="2"/>
            <w:szCs w:val="22"/>
            <w:lang w:val="en-US" w:eastAsia="zh-CN"/>
          </w:rPr>
          <w:t>min_child_weight</w:t>
        </w:r>
      </w:ins>
      <w:proofErr w:type="spellEnd"/>
      <w:ins w:id="247" w:author="Alex" w:date="2020-04-20T11:21:00Z">
        <w:r w:rsidR="00857F3D">
          <w:rPr>
            <w:rFonts w:eastAsiaTheme="minorEastAsia" w:cstheme="minorBidi"/>
            <w:kern w:val="2"/>
            <w:szCs w:val="22"/>
            <w:lang w:val="en-US" w:eastAsia="zh-CN"/>
          </w:rPr>
          <w:t xml:space="preserve"> - </w:t>
        </w:r>
        <w:r w:rsidR="006D5FCF">
          <w:rPr>
            <w:rFonts w:eastAsiaTheme="minorEastAsia" w:cstheme="minorBidi"/>
            <w:kern w:val="2"/>
            <w:szCs w:val="22"/>
            <w:lang w:val="en-US" w:eastAsia="zh-CN"/>
          </w:rPr>
          <w:t xml:space="preserve">final leave </w:t>
        </w:r>
      </w:ins>
      <w:ins w:id="248" w:author="Alex" w:date="2020-04-23T00:06:00Z">
        <w:r w:rsidR="00857F3D">
          <w:rPr>
            <w:rFonts w:eastAsiaTheme="minorEastAsia" w:cstheme="minorBidi"/>
            <w:kern w:val="2"/>
            <w:szCs w:val="22"/>
            <w:lang w:val="en-US" w:eastAsia="zh-CN"/>
          </w:rPr>
          <w:t>characteristics</w:t>
        </w:r>
      </w:ins>
      <w:ins w:id="249" w:author="Alex" w:date="2020-04-20T11:21:00Z">
        <w:r w:rsidR="00857F3D">
          <w:rPr>
            <w:rFonts w:eastAsiaTheme="minorEastAsia" w:cstheme="minorBidi"/>
            <w:kern w:val="2"/>
            <w:szCs w:val="22"/>
            <w:lang w:val="en-US" w:eastAsia="zh-CN"/>
          </w:rPr>
          <w:t xml:space="preserve"> in the trees</w:t>
        </w:r>
      </w:ins>
      <w:ins w:id="250" w:author="Alex" w:date="2020-04-20T11:18:00Z">
        <w:r w:rsidR="00ED3C49">
          <w:rPr>
            <w:rFonts w:eastAsiaTheme="minorEastAsia" w:cstheme="minorBidi"/>
            <w:kern w:val="2"/>
            <w:szCs w:val="22"/>
            <w:lang w:val="en-US" w:eastAsia="zh-CN"/>
          </w:rPr>
          <w:t xml:space="preserve">, </w:t>
        </w:r>
        <w:r w:rsidR="00ED3C49" w:rsidRPr="006D5FCF">
          <w:rPr>
            <w:rFonts w:eastAsiaTheme="minorEastAsia" w:cstheme="minorBidi"/>
            <w:i/>
            <w:kern w:val="2"/>
            <w:szCs w:val="22"/>
            <w:lang w:val="en-US" w:eastAsia="zh-CN"/>
          </w:rPr>
          <w:t>subsample</w:t>
        </w:r>
        <w:r w:rsidR="00ED3C49">
          <w:rPr>
            <w:rFonts w:eastAsiaTheme="minorEastAsia" w:cstheme="minorBidi"/>
            <w:kern w:val="2"/>
            <w:szCs w:val="22"/>
            <w:lang w:val="en-US" w:eastAsia="zh-CN"/>
          </w:rPr>
          <w:t xml:space="preserve"> </w:t>
        </w:r>
      </w:ins>
      <w:ins w:id="251" w:author="Alex" w:date="2020-04-20T11:21:00Z">
        <w:r w:rsidR="00857F3D">
          <w:rPr>
            <w:rFonts w:eastAsiaTheme="minorEastAsia" w:cstheme="minorBidi"/>
            <w:kern w:val="2"/>
            <w:szCs w:val="22"/>
            <w:lang w:val="en-US" w:eastAsia="zh-CN"/>
          </w:rPr>
          <w:t xml:space="preserve">- </w:t>
        </w:r>
        <w:r w:rsidR="00ED3C49">
          <w:rPr>
            <w:rFonts w:eastAsiaTheme="minorEastAsia" w:cstheme="minorBidi"/>
            <w:kern w:val="2"/>
            <w:szCs w:val="22"/>
            <w:lang w:val="en-US" w:eastAsia="zh-CN"/>
          </w:rPr>
          <w:t>bag fraction</w:t>
        </w:r>
      </w:ins>
      <w:ins w:id="252" w:author="Alex" w:date="2020-04-20T11:41:00Z">
        <w:r w:rsidR="002E7CF4">
          <w:rPr>
            <w:rFonts w:eastAsiaTheme="minorEastAsia" w:cstheme="minorBidi"/>
            <w:kern w:val="2"/>
            <w:szCs w:val="22"/>
            <w:lang w:val="en-US" w:eastAsia="zh-CN"/>
          </w:rPr>
          <w:t xml:space="preserve"> or subsampling ratio</w:t>
        </w:r>
      </w:ins>
      <w:ins w:id="253" w:author="Alex" w:date="2020-04-20T11:21:00Z">
        <w:r w:rsidR="00857F3D">
          <w:rPr>
            <w:rFonts w:eastAsiaTheme="minorEastAsia" w:cstheme="minorBidi"/>
            <w:kern w:val="2"/>
            <w:szCs w:val="22"/>
            <w:lang w:val="en-US" w:eastAsia="zh-CN"/>
          </w:rPr>
          <w:t>,</w:t>
        </w:r>
        <w:r w:rsidR="006D5FCF">
          <w:rPr>
            <w:rFonts w:eastAsiaTheme="minorEastAsia" w:cstheme="minorBidi"/>
            <w:kern w:val="2"/>
            <w:szCs w:val="22"/>
            <w:lang w:val="en-US" w:eastAsia="zh-CN"/>
          </w:rPr>
          <w:t xml:space="preserve"> and</w:t>
        </w:r>
      </w:ins>
      <w:ins w:id="254" w:author="Alex" w:date="2020-04-20T11:18:00Z">
        <w:r w:rsidR="00ED3C49">
          <w:rPr>
            <w:rFonts w:eastAsiaTheme="minorEastAsia" w:cstheme="minorBidi"/>
            <w:kern w:val="2"/>
            <w:szCs w:val="22"/>
            <w:lang w:val="en-US" w:eastAsia="zh-CN"/>
          </w:rPr>
          <w:t xml:space="preserve"> </w:t>
        </w:r>
        <w:proofErr w:type="spellStart"/>
        <w:r w:rsidR="00ED3C49" w:rsidRPr="006D5FCF">
          <w:rPr>
            <w:rFonts w:eastAsiaTheme="minorEastAsia" w:cstheme="minorBidi"/>
            <w:i/>
            <w:kern w:val="2"/>
            <w:szCs w:val="22"/>
            <w:lang w:val="en-US" w:eastAsia="zh-CN"/>
          </w:rPr>
          <w:t>nrounds</w:t>
        </w:r>
      </w:ins>
      <w:proofErr w:type="spellEnd"/>
      <w:ins w:id="255" w:author="Alex" w:date="2020-04-20T11:19:00Z">
        <w:r w:rsidR="00ED3C49">
          <w:rPr>
            <w:rFonts w:eastAsiaTheme="minorEastAsia" w:cstheme="minorBidi"/>
            <w:kern w:val="2"/>
            <w:szCs w:val="22"/>
            <w:lang w:val="en-US" w:eastAsia="zh-CN"/>
          </w:rPr>
          <w:t xml:space="preserve"> </w:t>
        </w:r>
      </w:ins>
      <w:ins w:id="256" w:author="Alex" w:date="2020-04-20T11:21:00Z">
        <w:r w:rsidR="00857F3D">
          <w:rPr>
            <w:rFonts w:eastAsiaTheme="minorEastAsia" w:cstheme="minorBidi"/>
            <w:kern w:val="2"/>
            <w:szCs w:val="22"/>
            <w:lang w:val="en-US" w:eastAsia="zh-CN"/>
          </w:rPr>
          <w:t xml:space="preserve">- </w:t>
        </w:r>
      </w:ins>
      <w:ins w:id="257" w:author="Alex" w:date="2020-04-20T11:22:00Z">
        <w:r w:rsidR="006D5FCF">
          <w:rPr>
            <w:rFonts w:eastAsiaTheme="minorEastAsia" w:cstheme="minorBidi"/>
            <w:kern w:val="2"/>
            <w:szCs w:val="22"/>
            <w:lang w:val="en-US" w:eastAsia="zh-CN"/>
          </w:rPr>
          <w:t>number of trees</w:t>
        </w:r>
      </w:ins>
      <w:ins w:id="258" w:author="Alex" w:date="2020-04-20T11:17:00Z">
        <w:r w:rsidR="00ED3C49">
          <w:rPr>
            <w:rFonts w:eastAsiaTheme="minorEastAsia" w:cstheme="minorBidi"/>
            <w:kern w:val="2"/>
            <w:szCs w:val="22"/>
            <w:lang w:val="en-US" w:eastAsia="zh-CN"/>
          </w:rPr>
          <w:t>)</w:t>
        </w:r>
      </w:ins>
      <w:ins w:id="259" w:author="Alex" w:date="2020-04-20T11:22:00Z">
        <w:r w:rsidR="006D5FCF">
          <w:rPr>
            <w:rFonts w:eastAsiaTheme="minorEastAsia" w:cstheme="minorBidi"/>
            <w:kern w:val="2"/>
            <w:szCs w:val="22"/>
            <w:lang w:val="en-US" w:eastAsia="zh-CN"/>
          </w:rPr>
          <w:t xml:space="preserve"> wer</w:t>
        </w:r>
      </w:ins>
      <w:ins w:id="260" w:author="Alex" w:date="2020-04-20T11:25:00Z">
        <w:r w:rsidR="006D5FCF">
          <w:rPr>
            <w:rFonts w:eastAsiaTheme="minorEastAsia" w:cstheme="minorBidi"/>
            <w:kern w:val="2"/>
            <w:szCs w:val="22"/>
            <w:lang w:val="en-US" w:eastAsia="zh-CN"/>
          </w:rPr>
          <w:t>e</w:t>
        </w:r>
      </w:ins>
      <w:ins w:id="261" w:author="Alex" w:date="2020-04-20T11:22:00Z">
        <w:r w:rsidR="006D5FCF">
          <w:rPr>
            <w:rFonts w:eastAsiaTheme="minorEastAsia" w:cstheme="minorBidi"/>
            <w:kern w:val="2"/>
            <w:szCs w:val="22"/>
            <w:lang w:val="en-US" w:eastAsia="zh-CN"/>
          </w:rPr>
          <w:t xml:space="preserve"> optimized </w:t>
        </w:r>
      </w:ins>
      <w:ins w:id="262" w:author="Alex" w:date="2020-04-20T11:25:00Z">
        <w:r w:rsidR="006D5FCF">
          <w:rPr>
            <w:rFonts w:eastAsiaTheme="minorEastAsia" w:cstheme="minorBidi"/>
            <w:kern w:val="2"/>
            <w:szCs w:val="22"/>
            <w:lang w:val="en-US" w:eastAsia="zh-CN"/>
          </w:rPr>
          <w:t>on all 196 sequence data</w:t>
        </w:r>
      </w:ins>
      <w:ins w:id="263" w:author="Alex" w:date="2020-04-23T00:07:00Z">
        <w:r w:rsidR="00857F3D">
          <w:rPr>
            <w:rFonts w:eastAsiaTheme="minorEastAsia" w:cstheme="minorBidi"/>
            <w:kern w:val="2"/>
            <w:szCs w:val="22"/>
            <w:lang w:val="en-US" w:eastAsia="zh-CN"/>
          </w:rPr>
          <w:t>,</w:t>
        </w:r>
      </w:ins>
      <w:ins w:id="264" w:author="Alex" w:date="2020-04-20T11:25:00Z">
        <w:r w:rsidR="006D5FCF">
          <w:rPr>
            <w:rFonts w:eastAsiaTheme="minorEastAsia" w:cstheme="minorBidi"/>
            <w:kern w:val="2"/>
            <w:szCs w:val="22"/>
            <w:lang w:val="en-US" w:eastAsia="zh-CN"/>
          </w:rPr>
          <w:t xml:space="preserve"> </w:t>
        </w:r>
      </w:ins>
      <w:ins w:id="265" w:author="Alex" w:date="2020-04-20T11:22:00Z">
        <w:r w:rsidR="006D5FCF">
          <w:rPr>
            <w:rFonts w:eastAsiaTheme="minorEastAsia" w:cstheme="minorBidi"/>
            <w:kern w:val="2"/>
            <w:szCs w:val="22"/>
            <w:lang w:val="en-US" w:eastAsia="zh-CN"/>
          </w:rPr>
          <w:t>using root mean squared errors</w:t>
        </w:r>
      </w:ins>
      <w:ins w:id="266" w:author="Alex" w:date="2020-04-20T11:26:00Z">
        <w:r w:rsidR="006D5FCF">
          <w:rPr>
            <w:rFonts w:eastAsiaTheme="minorEastAsia" w:cstheme="minorBidi"/>
            <w:kern w:val="2"/>
            <w:szCs w:val="22"/>
            <w:lang w:val="en-US" w:eastAsia="zh-CN"/>
          </w:rPr>
          <w:t xml:space="preserve"> of predictions</w:t>
        </w:r>
      </w:ins>
      <w:ins w:id="267" w:author="Alex" w:date="2020-04-20T11:22:00Z">
        <w:r w:rsidR="006D5FCF">
          <w:rPr>
            <w:rFonts w:eastAsiaTheme="minorEastAsia" w:cstheme="minorBidi"/>
            <w:kern w:val="2"/>
            <w:szCs w:val="22"/>
            <w:lang w:val="en-US" w:eastAsia="zh-CN"/>
          </w:rPr>
          <w:t xml:space="preserve"> (RMSE) in a </w:t>
        </w:r>
      </w:ins>
      <w:ins w:id="268" w:author="Liezel Tamon" w:date="2020-04-22T00:52:00Z">
        <w:r w:rsidR="008C1443">
          <w:rPr>
            <w:rFonts w:eastAsiaTheme="minorEastAsia" w:cstheme="minorBidi"/>
            <w:kern w:val="2"/>
            <w:szCs w:val="22"/>
            <w:lang w:val="en-US" w:eastAsia="zh-CN"/>
          </w:rPr>
          <w:t>repeated</w:t>
        </w:r>
      </w:ins>
      <w:ins w:id="269" w:author="Liezel Tamon" w:date="2020-04-22T19:01:00Z">
        <w:r w:rsidR="005F0BDA">
          <w:rPr>
            <w:rFonts w:eastAsiaTheme="minorEastAsia" w:cstheme="minorBidi"/>
            <w:kern w:val="2"/>
            <w:szCs w:val="22"/>
            <w:lang w:val="en-US" w:eastAsia="zh-CN"/>
          </w:rPr>
          <w:t xml:space="preserve"> </w:t>
        </w:r>
      </w:ins>
      <w:ins w:id="270" w:author="Liezel Tamon" w:date="2020-04-22T00:52:00Z">
        <w:r w:rsidR="008C1443">
          <w:rPr>
            <w:rFonts w:eastAsiaTheme="minorEastAsia" w:cstheme="minorBidi"/>
            <w:kern w:val="2"/>
            <w:szCs w:val="22"/>
            <w:lang w:val="en-US" w:eastAsia="zh-CN"/>
          </w:rPr>
          <w:t>cross-validation (5</w:t>
        </w:r>
      </w:ins>
      <w:ins w:id="271" w:author="Liezel Tamon" w:date="2020-04-22T00:53:00Z">
        <w:r w:rsidR="008C1443">
          <w:rPr>
            <w:rFonts w:eastAsiaTheme="minorEastAsia" w:cstheme="minorBidi"/>
            <w:kern w:val="2"/>
            <w:szCs w:val="22"/>
            <w:lang w:val="en-US" w:eastAsia="zh-CN"/>
          </w:rPr>
          <w:t xml:space="preserve">-fold, repeated </w:t>
        </w:r>
      </w:ins>
      <w:ins w:id="272" w:author="Liezel Tamon" w:date="2020-04-22T19:00:00Z">
        <w:r w:rsidR="001F740C">
          <w:rPr>
            <w:rFonts w:eastAsiaTheme="minorEastAsia" w:cstheme="minorBidi"/>
            <w:kern w:val="2"/>
            <w:szCs w:val="22"/>
            <w:lang w:val="en-US" w:eastAsia="zh-CN"/>
          </w:rPr>
          <w:t>thrice</w:t>
        </w:r>
      </w:ins>
      <w:ins w:id="273" w:author="Liezel Tamon" w:date="2020-04-22T00:52:00Z">
        <w:r w:rsidR="008C1443">
          <w:rPr>
            <w:rFonts w:eastAsiaTheme="minorEastAsia" w:cstheme="minorBidi"/>
            <w:kern w:val="2"/>
            <w:szCs w:val="22"/>
            <w:lang w:val="en-US" w:eastAsia="zh-CN"/>
          </w:rPr>
          <w:t>)</w:t>
        </w:r>
      </w:ins>
      <w:ins w:id="274" w:author="Alex" w:date="2020-04-20T11:22:00Z">
        <w:r w:rsidR="006D5FCF">
          <w:rPr>
            <w:rFonts w:eastAsiaTheme="minorEastAsia" w:cstheme="minorBidi"/>
            <w:kern w:val="2"/>
            <w:szCs w:val="22"/>
            <w:lang w:val="en-US" w:eastAsia="zh-CN"/>
          </w:rPr>
          <w:t xml:space="preserve"> setup for the performance evaluation.</w:t>
        </w:r>
      </w:ins>
      <w:ins w:id="275" w:author="Alex" w:date="2020-04-20T11:26:00Z">
        <w:r w:rsidR="006D5FCF">
          <w:rPr>
            <w:rFonts w:eastAsiaTheme="minorEastAsia" w:cstheme="minorBidi"/>
            <w:kern w:val="2"/>
            <w:szCs w:val="22"/>
            <w:lang w:val="en-US" w:eastAsia="zh-CN"/>
          </w:rPr>
          <w:t xml:space="preserve"> Using the </w:t>
        </w:r>
      </w:ins>
      <w:ins w:id="276" w:author="Alex" w:date="2020-04-23T00:08:00Z">
        <w:r w:rsidR="00857F3D">
          <w:rPr>
            <w:rFonts w:eastAsiaTheme="minorEastAsia" w:cstheme="minorBidi"/>
            <w:kern w:val="2"/>
            <w:szCs w:val="22"/>
            <w:lang w:val="en-US" w:eastAsia="zh-CN"/>
          </w:rPr>
          <w:t>architecture-defi</w:t>
        </w:r>
      </w:ins>
      <w:ins w:id="277" w:author="Alex" w:date="2020-04-23T00:09:00Z">
        <w:r w:rsidR="00857F3D">
          <w:rPr>
            <w:rFonts w:eastAsiaTheme="minorEastAsia" w:cstheme="minorBidi"/>
            <w:kern w:val="2"/>
            <w:szCs w:val="22"/>
            <w:lang w:val="en-US" w:eastAsia="zh-CN"/>
          </w:rPr>
          <w:t>n</w:t>
        </w:r>
      </w:ins>
      <w:ins w:id="278" w:author="Alex" w:date="2020-04-23T00:08:00Z">
        <w:r w:rsidR="00857F3D">
          <w:rPr>
            <w:rFonts w:eastAsiaTheme="minorEastAsia" w:cstheme="minorBidi"/>
            <w:kern w:val="2"/>
            <w:szCs w:val="22"/>
            <w:lang w:val="en-US" w:eastAsia="zh-CN"/>
          </w:rPr>
          <w:t xml:space="preserve">ing </w:t>
        </w:r>
      </w:ins>
      <w:ins w:id="279" w:author="Alex" w:date="2020-04-20T11:27:00Z">
        <w:r w:rsidR="006D5FCF">
          <w:rPr>
            <w:rFonts w:eastAsiaTheme="minorEastAsia" w:cstheme="minorBidi"/>
            <w:kern w:val="2"/>
            <w:szCs w:val="22"/>
            <w:lang w:val="en-US" w:eastAsia="zh-CN"/>
          </w:rPr>
          <w:t xml:space="preserve">optimal </w:t>
        </w:r>
      </w:ins>
      <w:proofErr w:type="spellStart"/>
      <w:ins w:id="280" w:author="Alex" w:date="2020-04-20T11:26:00Z">
        <w:r w:rsidR="006D5FCF">
          <w:rPr>
            <w:rFonts w:eastAsiaTheme="minorEastAsia" w:cstheme="minorBidi"/>
            <w:kern w:val="2"/>
            <w:szCs w:val="22"/>
            <w:lang w:val="en-US" w:eastAsia="zh-CN"/>
          </w:rPr>
          <w:t>hyperparameters</w:t>
        </w:r>
      </w:ins>
      <w:proofErr w:type="spellEnd"/>
      <w:ins w:id="281" w:author="Alex" w:date="2020-04-20T11:27:00Z">
        <w:r w:rsidR="006D5FCF">
          <w:rPr>
            <w:rFonts w:eastAsiaTheme="minorEastAsia" w:cstheme="minorBidi"/>
            <w:kern w:val="2"/>
            <w:szCs w:val="22"/>
            <w:lang w:val="en-US" w:eastAsia="zh-CN"/>
          </w:rPr>
          <w:t xml:space="preserve"> separately identified for </w:t>
        </w:r>
      </w:ins>
      <w:ins w:id="282" w:author="Alex" w:date="2020-04-20T11:28:00Z">
        <w:r w:rsidR="006D5FCF">
          <w:rPr>
            <w:rFonts w:eastAsiaTheme="minorEastAsia" w:cstheme="minorBidi"/>
            <w:kern w:val="2"/>
            <w:szCs w:val="22"/>
            <w:lang w:val="en-US" w:eastAsia="zh-CN"/>
          </w:rPr>
          <w:t xml:space="preserve">the modeling of </w:t>
        </w:r>
        <w:r w:rsidR="006D5FCF" w:rsidRPr="00C72B12">
          <w:rPr>
            <w:rFonts w:eastAsiaTheme="minorEastAsia"/>
            <w:i/>
          </w:rPr>
          <w:t>T</w:t>
        </w:r>
        <w:r w:rsidR="006D5FCF" w:rsidRPr="00C72B12">
          <w:rPr>
            <w:rFonts w:eastAsiaTheme="minorEastAsia"/>
            <w:i/>
            <w:vertAlign w:val="subscript"/>
          </w:rPr>
          <w:t>m</w:t>
        </w:r>
        <w:r w:rsidR="006D5FCF">
          <w:rPr>
            <w:rFonts w:eastAsiaTheme="minorEastAsia" w:cstheme="minorBidi"/>
            <w:kern w:val="2"/>
            <w:szCs w:val="22"/>
            <w:lang w:val="en-US" w:eastAsia="zh-CN"/>
          </w:rPr>
          <w:t xml:space="preserve"> and</w:t>
        </w:r>
      </w:ins>
      <w:ins w:id="283" w:author="Alex" w:date="2020-04-20T11:26:00Z">
        <w:r w:rsidR="006D5FCF">
          <w:rPr>
            <w:rFonts w:eastAsiaTheme="minorEastAsia" w:cstheme="minorBidi"/>
            <w:kern w:val="2"/>
            <w:szCs w:val="22"/>
            <w:lang w:val="en-US" w:eastAsia="zh-CN"/>
          </w:rPr>
          <w:t xml:space="preserve"> </w:t>
        </w:r>
      </w:ins>
      <w:ins w:id="284" w:author="Alex" w:date="2020-04-20T11:28:00Z">
        <w:r w:rsidR="006D5FCF" w:rsidRPr="00FF5D5D">
          <w:rPr>
            <w:rFonts w:eastAsiaTheme="minorEastAsia"/>
            <w:i/>
          </w:rPr>
          <w:t>pH</w:t>
        </w:r>
        <w:r w:rsidR="006D5FCF" w:rsidRPr="00FF5D5D">
          <w:rPr>
            <w:rFonts w:eastAsiaTheme="minorEastAsia"/>
            <w:i/>
            <w:vertAlign w:val="subscript"/>
          </w:rPr>
          <w:t>T</w:t>
        </w:r>
        <w:r w:rsidR="006D5FCF">
          <w:rPr>
            <w:rFonts w:eastAsiaTheme="minorEastAsia" w:cstheme="minorBidi"/>
            <w:kern w:val="2"/>
            <w:szCs w:val="22"/>
            <w:lang w:val="en-US" w:eastAsia="zh-CN"/>
          </w:rPr>
          <w:t xml:space="preserve">, </w:t>
        </w:r>
      </w:ins>
      <w:ins w:id="285" w:author="Alex" w:date="2020-04-20T11:26:00Z">
        <w:r w:rsidR="006D5FCF">
          <w:rPr>
            <w:rFonts w:eastAsiaTheme="minorEastAsia" w:cstheme="minorBidi"/>
            <w:kern w:val="2"/>
            <w:szCs w:val="22"/>
            <w:lang w:val="en-US" w:eastAsia="zh-CN"/>
          </w:rPr>
          <w:t xml:space="preserve">the </w:t>
        </w:r>
      </w:ins>
      <w:ins w:id="286" w:author="Alex" w:date="2020-04-23T00:09:00Z">
        <w:r w:rsidR="00DB0477">
          <w:rPr>
            <w:rFonts w:eastAsiaTheme="minorEastAsia" w:cstheme="minorBidi"/>
            <w:kern w:val="2"/>
            <w:szCs w:val="22"/>
            <w:lang w:val="en-US" w:eastAsia="zh-CN"/>
          </w:rPr>
          <w:t xml:space="preserve">GBM </w:t>
        </w:r>
      </w:ins>
      <w:ins w:id="287" w:author="Alex" w:date="2020-04-20T11:26:00Z">
        <w:r w:rsidR="006D5FCF">
          <w:rPr>
            <w:rFonts w:eastAsiaTheme="minorEastAsia" w:cstheme="minorBidi"/>
            <w:kern w:val="2"/>
            <w:szCs w:val="22"/>
            <w:lang w:val="en-US" w:eastAsia="zh-CN"/>
          </w:rPr>
          <w:t>models were then trained on randomly chosen 80 % of data</w:t>
        </w:r>
      </w:ins>
      <w:ins w:id="288" w:author="Alex" w:date="2020-04-20T11:29:00Z">
        <w:r w:rsidR="006D5FCF">
          <w:rPr>
            <w:rFonts w:eastAsiaTheme="minorEastAsia" w:cstheme="minorBidi"/>
            <w:kern w:val="2"/>
            <w:szCs w:val="22"/>
            <w:lang w:val="en-US" w:eastAsia="zh-CN"/>
          </w:rPr>
          <w:t xml:space="preserve">, further testing on the 20 % </w:t>
        </w:r>
      </w:ins>
      <w:ins w:id="289" w:author="Alex" w:date="2020-04-20T11:41:00Z">
        <w:r w:rsidR="002E7CF4">
          <w:rPr>
            <w:rFonts w:eastAsiaTheme="minorEastAsia" w:cstheme="minorBidi"/>
            <w:kern w:val="2"/>
            <w:szCs w:val="22"/>
            <w:lang w:val="en-US" w:eastAsia="zh-CN"/>
          </w:rPr>
          <w:t xml:space="preserve">left out </w:t>
        </w:r>
      </w:ins>
      <w:ins w:id="290" w:author="Alex" w:date="2020-04-20T11:29:00Z">
        <w:r w:rsidR="006D5FCF">
          <w:rPr>
            <w:rFonts w:eastAsiaTheme="minorEastAsia" w:cstheme="minorBidi"/>
            <w:kern w:val="2"/>
            <w:szCs w:val="22"/>
            <w:lang w:val="en-US" w:eastAsia="zh-CN"/>
          </w:rPr>
          <w:t xml:space="preserve">test set. </w:t>
        </w:r>
        <w:proofErr w:type="gramStart"/>
        <w:r w:rsidR="006D5FCF">
          <w:rPr>
            <w:rFonts w:eastAsiaTheme="minorEastAsia" w:cstheme="minorBidi"/>
            <w:kern w:val="2"/>
            <w:szCs w:val="22"/>
            <w:lang w:val="en-US" w:eastAsia="zh-CN"/>
          </w:rPr>
          <w:t xml:space="preserve">This resulted in </w:t>
        </w:r>
      </w:ins>
      <w:ins w:id="291" w:author="Alex" w:date="2020-04-20T11:33:00Z">
        <w:r w:rsidR="007E0BEF">
          <w:rPr>
            <w:rFonts w:eastAsiaTheme="minorEastAsia" w:cstheme="minorBidi"/>
            <w:kern w:val="2"/>
            <w:szCs w:val="22"/>
            <w:lang w:val="en-US" w:eastAsia="zh-CN"/>
          </w:rPr>
          <w:t xml:space="preserve">two </w:t>
        </w:r>
      </w:ins>
      <w:ins w:id="292" w:author="Alex" w:date="2020-04-20T11:29:00Z">
        <w:r w:rsidR="006D5FCF">
          <w:rPr>
            <w:rFonts w:eastAsiaTheme="minorEastAsia" w:cstheme="minorBidi"/>
            <w:kern w:val="2"/>
            <w:szCs w:val="22"/>
            <w:lang w:val="en-US" w:eastAsia="zh-CN"/>
          </w:rPr>
          <w:t>model</w:t>
        </w:r>
      </w:ins>
      <w:ins w:id="293" w:author="Alex" w:date="2020-04-20T11:33:00Z">
        <w:r w:rsidR="007E0BEF">
          <w:rPr>
            <w:rFonts w:eastAsiaTheme="minorEastAsia" w:cstheme="minorBidi"/>
            <w:kern w:val="2"/>
            <w:szCs w:val="22"/>
            <w:lang w:val="en-US" w:eastAsia="zh-CN"/>
          </w:rPr>
          <w:t>s, one</w:t>
        </w:r>
      </w:ins>
      <w:ins w:id="294" w:author="Alex" w:date="2020-04-20T11:29:00Z">
        <w:r w:rsidR="006D5FCF">
          <w:rPr>
            <w:rFonts w:eastAsiaTheme="minorEastAsia" w:cstheme="minorBidi"/>
            <w:kern w:val="2"/>
            <w:szCs w:val="22"/>
            <w:lang w:val="en-US" w:eastAsia="zh-CN"/>
          </w:rPr>
          <w:t xml:space="preserve"> with </w:t>
        </w:r>
      </w:ins>
      <w:ins w:id="295" w:author="Liezel Tamon" w:date="2020-04-22T00:54:00Z">
        <w:r w:rsidR="008C1443">
          <w:rPr>
            <w:rFonts w:eastAsiaTheme="minorEastAsia" w:cstheme="minorBidi"/>
            <w:kern w:val="2"/>
            <w:szCs w:val="22"/>
            <w:lang w:val="en-US" w:eastAsia="zh-CN"/>
          </w:rPr>
          <w:t xml:space="preserve">1.210 </w:t>
        </w:r>
      </w:ins>
      <w:ins w:id="296" w:author="Alex" w:date="2020-04-20T11:29:00Z">
        <w:r w:rsidR="006D5FCF">
          <w:rPr>
            <w:rFonts w:eastAsiaTheme="minorEastAsia" w:cstheme="minorBidi"/>
            <w:kern w:val="2"/>
            <w:szCs w:val="22"/>
            <w:lang w:val="en-US" w:eastAsia="zh-CN"/>
          </w:rPr>
          <w:t xml:space="preserve">RMSE and </w:t>
        </w:r>
      </w:ins>
      <w:ins w:id="297" w:author="Alex" w:date="2020-04-20T11:30:00Z">
        <w:r w:rsidR="006D5FCF">
          <w:rPr>
            <w:rFonts w:eastAsiaTheme="minorEastAsia" w:cstheme="minorBidi"/>
            <w:kern w:val="2"/>
            <w:szCs w:val="22"/>
            <w:lang w:val="en-US" w:eastAsia="zh-CN"/>
          </w:rPr>
          <w:t>0.9</w:t>
        </w:r>
      </w:ins>
      <w:ins w:id="298" w:author="Alex" w:date="2020-04-20T11:38:00Z">
        <w:r w:rsidR="007E0BEF">
          <w:rPr>
            <w:rFonts w:eastAsiaTheme="minorEastAsia" w:cstheme="minorBidi"/>
            <w:kern w:val="2"/>
            <w:szCs w:val="22"/>
            <w:lang w:val="en-US" w:eastAsia="zh-CN"/>
          </w:rPr>
          <w:t>90</w:t>
        </w:r>
      </w:ins>
      <w:ins w:id="299" w:author="Alex" w:date="2020-04-20T11:30:00Z">
        <w:r w:rsidR="006D5FCF">
          <w:rPr>
            <w:rFonts w:eastAsiaTheme="minorEastAsia" w:cstheme="minorBidi"/>
            <w:kern w:val="2"/>
            <w:szCs w:val="22"/>
            <w:lang w:val="en-US" w:eastAsia="zh-CN"/>
          </w:rPr>
          <w:t xml:space="preserve"> Pearson’s R for </w:t>
        </w:r>
      </w:ins>
      <w:ins w:id="300" w:author="Alex" w:date="2020-04-20T11:32:00Z">
        <w:r w:rsidR="00322158" w:rsidRPr="00C72B12">
          <w:rPr>
            <w:rFonts w:eastAsiaTheme="minorEastAsia"/>
            <w:i/>
          </w:rPr>
          <w:t>T</w:t>
        </w:r>
        <w:r w:rsidR="00322158" w:rsidRPr="00C72B12">
          <w:rPr>
            <w:rFonts w:eastAsiaTheme="minorEastAsia"/>
            <w:i/>
            <w:vertAlign w:val="subscript"/>
          </w:rPr>
          <w:t>m</w:t>
        </w:r>
      </w:ins>
      <w:ins w:id="301" w:author="Alex" w:date="2020-04-20T11:34:00Z">
        <w:r w:rsidR="007E0BEF">
          <w:rPr>
            <w:rFonts w:eastAsiaTheme="minorEastAsia"/>
          </w:rPr>
          <w:t xml:space="preserve"> predictions</w:t>
        </w:r>
      </w:ins>
      <w:ins w:id="302" w:author="Alex" w:date="2020-04-20T11:32:00Z">
        <w:r w:rsidR="00322158">
          <w:rPr>
            <w:rFonts w:eastAsiaTheme="minorEastAsia" w:cstheme="minorBidi"/>
            <w:kern w:val="2"/>
            <w:szCs w:val="22"/>
            <w:lang w:val="en-US" w:eastAsia="zh-CN"/>
          </w:rPr>
          <w:t>, and</w:t>
        </w:r>
      </w:ins>
      <w:ins w:id="303" w:author="Alex" w:date="2020-04-20T11:34:00Z">
        <w:r w:rsidR="007E0BEF">
          <w:rPr>
            <w:rFonts w:eastAsiaTheme="minorEastAsia" w:cstheme="minorBidi"/>
            <w:kern w:val="2"/>
            <w:szCs w:val="22"/>
            <w:lang w:val="en-US" w:eastAsia="zh-CN"/>
          </w:rPr>
          <w:t xml:space="preserve"> the second</w:t>
        </w:r>
      </w:ins>
      <w:ins w:id="304" w:author="Alex" w:date="2020-04-20T11:32:00Z">
        <w:r w:rsidR="00322158">
          <w:rPr>
            <w:rFonts w:eastAsiaTheme="minorEastAsia" w:cstheme="minorBidi"/>
            <w:kern w:val="2"/>
            <w:szCs w:val="22"/>
            <w:lang w:val="en-US" w:eastAsia="zh-CN"/>
          </w:rPr>
          <w:t xml:space="preserve"> with </w:t>
        </w:r>
      </w:ins>
      <w:ins w:id="305" w:author="Liezel Tamon" w:date="2020-04-22T00:54:00Z">
        <w:r w:rsidR="008C1443">
          <w:rPr>
            <w:rFonts w:eastAsiaTheme="minorEastAsia" w:cstheme="minorBidi"/>
            <w:kern w:val="2"/>
            <w:szCs w:val="22"/>
            <w:lang w:val="en-US" w:eastAsia="zh-CN"/>
          </w:rPr>
          <w:t>0.05</w:t>
        </w:r>
      </w:ins>
      <w:ins w:id="306" w:author="Liezel Tamon" w:date="2020-04-22T01:13:00Z">
        <w:r w:rsidR="003F13D4">
          <w:rPr>
            <w:rFonts w:eastAsiaTheme="minorEastAsia" w:cstheme="minorBidi"/>
            <w:kern w:val="2"/>
            <w:szCs w:val="22"/>
            <w:lang w:val="en-US" w:eastAsia="zh-CN"/>
          </w:rPr>
          <w:t>3</w:t>
        </w:r>
      </w:ins>
      <w:ins w:id="307" w:author="Liezel Tamon" w:date="2020-04-22T00:54:00Z">
        <w:r w:rsidR="008C1443">
          <w:rPr>
            <w:rFonts w:eastAsiaTheme="minorEastAsia" w:cstheme="minorBidi"/>
            <w:kern w:val="2"/>
            <w:szCs w:val="22"/>
            <w:lang w:val="en-US" w:eastAsia="zh-CN"/>
          </w:rPr>
          <w:t xml:space="preserve"> </w:t>
        </w:r>
      </w:ins>
      <w:ins w:id="308" w:author="Alex" w:date="2020-04-20T11:32:00Z">
        <w:r w:rsidR="00322158">
          <w:rPr>
            <w:rFonts w:eastAsiaTheme="minorEastAsia" w:cstheme="minorBidi"/>
            <w:kern w:val="2"/>
            <w:szCs w:val="22"/>
            <w:lang w:val="en-US" w:eastAsia="zh-CN"/>
          </w:rPr>
          <w:t>RMSE and 0.9</w:t>
        </w:r>
      </w:ins>
      <w:ins w:id="309" w:author="Alex" w:date="2020-04-20T11:38:00Z">
        <w:r w:rsidR="007E0BEF">
          <w:rPr>
            <w:rFonts w:eastAsiaTheme="minorEastAsia" w:cstheme="minorBidi"/>
            <w:kern w:val="2"/>
            <w:szCs w:val="22"/>
            <w:lang w:val="en-US" w:eastAsia="zh-CN"/>
          </w:rPr>
          <w:t>73</w:t>
        </w:r>
      </w:ins>
      <w:ins w:id="310" w:author="Alex" w:date="2020-04-20T11:32:00Z">
        <w:r w:rsidR="00322158">
          <w:rPr>
            <w:rFonts w:eastAsiaTheme="minorEastAsia" w:cstheme="minorBidi"/>
            <w:kern w:val="2"/>
            <w:szCs w:val="22"/>
            <w:lang w:val="en-US" w:eastAsia="zh-CN"/>
          </w:rPr>
          <w:t xml:space="preserve"> Pearson’s R for </w:t>
        </w:r>
        <w:r w:rsidR="00322158" w:rsidRPr="00FF5D5D">
          <w:rPr>
            <w:rFonts w:eastAsiaTheme="minorEastAsia"/>
            <w:i/>
          </w:rPr>
          <w:t>pH</w:t>
        </w:r>
        <w:r w:rsidR="00322158" w:rsidRPr="00FF5D5D">
          <w:rPr>
            <w:rFonts w:eastAsiaTheme="minorEastAsia"/>
            <w:i/>
            <w:vertAlign w:val="subscript"/>
          </w:rPr>
          <w:t>T</w:t>
        </w:r>
        <w:r w:rsidR="00322158">
          <w:rPr>
            <w:rFonts w:eastAsiaTheme="minorEastAsia" w:cstheme="minorBidi"/>
            <w:kern w:val="2"/>
            <w:szCs w:val="22"/>
            <w:lang w:val="en-US" w:eastAsia="zh-CN"/>
          </w:rPr>
          <w:t>.</w:t>
        </w:r>
      </w:ins>
      <w:proofErr w:type="gramEnd"/>
    </w:p>
    <w:p w14:paraId="6BBDBDB6" w14:textId="59027A70" w:rsidR="000A4CA7" w:rsidRPr="00565159" w:rsidRDefault="000A4CA7" w:rsidP="00565159">
      <w:pPr>
        <w:pStyle w:val="NormalWeb"/>
        <w:spacing w:before="0" w:beforeAutospacing="0" w:after="120" w:afterAutospacing="0"/>
        <w:jc w:val="both"/>
        <w:rPr>
          <w:ins w:id="311" w:author="Alex" w:date="2020-04-20T10:41:00Z"/>
          <w:rFonts w:eastAsiaTheme="minorEastAsia" w:cstheme="minorBidi"/>
          <w:kern w:val="2"/>
          <w:szCs w:val="22"/>
          <w:lang w:val="en-US" w:eastAsia="zh-CN"/>
        </w:rPr>
      </w:pPr>
      <w:ins w:id="312" w:author="Alex" w:date="2020-04-20T10:41:00Z">
        <w:r w:rsidRPr="00565159">
          <w:rPr>
            <w:rFonts w:eastAsiaTheme="minorEastAsia" w:cstheme="minorBidi"/>
            <w:kern w:val="2"/>
            <w:szCs w:val="22"/>
            <w:lang w:val="en-US" w:eastAsia="zh-CN"/>
          </w:rPr>
          <w:t>In the th</w:t>
        </w:r>
        <w:r w:rsidR="00994EFD">
          <w:rPr>
            <w:rFonts w:eastAsiaTheme="minorEastAsia" w:cstheme="minorBidi"/>
            <w:kern w:val="2"/>
            <w:szCs w:val="22"/>
            <w:lang w:val="en-US" w:eastAsia="zh-CN"/>
          </w:rPr>
          <w:t xml:space="preserve">ird approach, we searched for </w:t>
        </w:r>
      </w:ins>
      <w:ins w:id="313" w:author="Alex" w:date="2020-04-20T12:01:00Z">
        <w:r w:rsidR="00994EFD">
          <w:rPr>
            <w:rFonts w:eastAsiaTheme="minorEastAsia" w:cstheme="minorBidi"/>
            <w:kern w:val="2"/>
            <w:szCs w:val="22"/>
            <w:lang w:val="en-US" w:eastAsia="zh-CN"/>
          </w:rPr>
          <w:t>more transparent</w:t>
        </w:r>
      </w:ins>
      <w:ins w:id="314" w:author="Alex" w:date="2020-04-20T10:41:00Z">
        <w:r w:rsidRPr="00565159">
          <w:rPr>
            <w:rFonts w:eastAsiaTheme="minorEastAsia" w:cstheme="minorBidi"/>
            <w:kern w:val="2"/>
            <w:szCs w:val="22"/>
            <w:lang w:val="en-US" w:eastAsia="zh-CN"/>
          </w:rPr>
          <w:t xml:space="preserve"> mathematical model</w:t>
        </w:r>
      </w:ins>
      <w:ins w:id="315" w:author="Alex" w:date="2020-04-20T12:01:00Z">
        <w:r w:rsidR="00994EFD">
          <w:rPr>
            <w:rFonts w:eastAsiaTheme="minorEastAsia" w:cstheme="minorBidi"/>
            <w:kern w:val="2"/>
            <w:szCs w:val="22"/>
            <w:lang w:val="en-US" w:eastAsia="zh-CN"/>
          </w:rPr>
          <w:t>s</w:t>
        </w:r>
      </w:ins>
      <w:ins w:id="316" w:author="Alex" w:date="2020-04-20T10:41:00Z">
        <w:r w:rsidRPr="00565159">
          <w:rPr>
            <w:rFonts w:eastAsiaTheme="minorEastAsia" w:cstheme="minorBidi"/>
            <w:kern w:val="2"/>
            <w:szCs w:val="22"/>
            <w:lang w:val="en-US" w:eastAsia="zh-CN"/>
          </w:rPr>
          <w:t xml:space="preserve"> to express </w:t>
        </w:r>
      </w:ins>
      <w:ins w:id="317" w:author="Alex" w:date="2020-04-20T11:54:00Z">
        <w:r w:rsidR="00DD6399" w:rsidRPr="00C72B12">
          <w:rPr>
            <w:rFonts w:eastAsiaTheme="minorEastAsia"/>
            <w:i/>
          </w:rPr>
          <w:t>T</w:t>
        </w:r>
        <w:r w:rsidR="00DD6399" w:rsidRPr="00C72B12">
          <w:rPr>
            <w:rFonts w:eastAsiaTheme="minorEastAsia"/>
            <w:i/>
            <w:vertAlign w:val="subscript"/>
          </w:rPr>
          <w:t>m</w:t>
        </w:r>
      </w:ins>
      <w:ins w:id="318" w:author="Alex" w:date="2020-04-20T10:41:00Z">
        <w:r w:rsidRPr="00565159">
          <w:rPr>
            <w:rFonts w:eastAsiaTheme="minorEastAsia" w:cstheme="minorBidi"/>
            <w:kern w:val="2"/>
            <w:szCs w:val="22"/>
            <w:lang w:val="en-US" w:eastAsia="zh-CN"/>
          </w:rPr>
          <w:t xml:space="preserve"> </w:t>
        </w:r>
      </w:ins>
      <w:ins w:id="319" w:author="Alex" w:date="2020-04-20T11:54:00Z">
        <w:r w:rsidR="00DD6399">
          <w:rPr>
            <w:rFonts w:eastAsiaTheme="minorEastAsia" w:cstheme="minorBidi"/>
            <w:kern w:val="2"/>
            <w:szCs w:val="22"/>
            <w:lang w:val="en-US" w:eastAsia="zh-CN"/>
          </w:rPr>
          <w:t>and</w:t>
        </w:r>
      </w:ins>
      <w:ins w:id="320" w:author="Alex" w:date="2020-04-20T10:41:00Z">
        <w:r w:rsidRPr="00565159">
          <w:rPr>
            <w:rFonts w:eastAsiaTheme="minorEastAsia" w:cstheme="minorBidi"/>
            <w:kern w:val="2"/>
            <w:szCs w:val="22"/>
            <w:lang w:val="en-US" w:eastAsia="zh-CN"/>
          </w:rPr>
          <w:t xml:space="preserve"> </w:t>
        </w:r>
      </w:ins>
      <w:ins w:id="321" w:author="Alex" w:date="2020-04-20T11:54:00Z">
        <w:r w:rsidR="00DD6399" w:rsidRPr="00FF5D5D">
          <w:rPr>
            <w:rFonts w:eastAsiaTheme="minorEastAsia"/>
            <w:i/>
          </w:rPr>
          <w:t>pH</w:t>
        </w:r>
        <w:r w:rsidR="00DD6399" w:rsidRPr="00FF5D5D">
          <w:rPr>
            <w:rFonts w:eastAsiaTheme="minorEastAsia"/>
            <w:i/>
            <w:vertAlign w:val="subscript"/>
          </w:rPr>
          <w:t>T</w:t>
        </w:r>
      </w:ins>
      <w:ins w:id="322" w:author="Alex" w:date="2020-04-20T10:41:00Z">
        <w:r w:rsidRPr="00565159">
          <w:rPr>
            <w:rFonts w:eastAsiaTheme="minorEastAsia" w:cstheme="minorBidi"/>
            <w:kern w:val="2"/>
            <w:szCs w:val="22"/>
            <w:lang w:val="en-US" w:eastAsia="zh-CN"/>
          </w:rPr>
          <w:t xml:space="preserve"> </w:t>
        </w:r>
      </w:ins>
      <w:ins w:id="323" w:author="Alex" w:date="2020-04-20T11:54:00Z">
        <w:r w:rsidR="00DD6399">
          <w:rPr>
            <w:rFonts w:eastAsiaTheme="minorEastAsia" w:cstheme="minorBidi"/>
            <w:kern w:val="2"/>
            <w:szCs w:val="22"/>
            <w:lang w:val="en-US" w:eastAsia="zh-CN"/>
          </w:rPr>
          <w:t>measurements</w:t>
        </w:r>
      </w:ins>
      <w:ins w:id="324" w:author="Alex" w:date="2020-04-20T10:41:00Z">
        <w:r w:rsidRPr="00565159">
          <w:rPr>
            <w:rFonts w:eastAsiaTheme="minorEastAsia" w:cstheme="minorBidi"/>
            <w:kern w:val="2"/>
            <w:szCs w:val="22"/>
            <w:lang w:val="en-US" w:eastAsia="zh-CN"/>
          </w:rPr>
          <w:t xml:space="preserve"> as a function of </w:t>
        </w:r>
      </w:ins>
      <w:ins w:id="325" w:author="Alex" w:date="2020-04-20T11:54:00Z">
        <w:r w:rsidR="00DD6399">
          <w:rPr>
            <w:rFonts w:eastAsiaTheme="minorEastAsia" w:cstheme="minorBidi"/>
            <w:kern w:val="2"/>
            <w:szCs w:val="22"/>
            <w:lang w:val="en-US" w:eastAsia="zh-CN"/>
          </w:rPr>
          <w:t>C-tract (C) and loop (T</w:t>
        </w:r>
        <w:r w:rsidR="00DD6399" w:rsidRPr="00DD6399">
          <w:rPr>
            <w:rFonts w:eastAsiaTheme="minorEastAsia" w:cstheme="minorBidi"/>
            <w:kern w:val="2"/>
            <w:szCs w:val="22"/>
            <w:vertAlign w:val="subscript"/>
            <w:lang w:val="en-US" w:eastAsia="zh-CN"/>
          </w:rPr>
          <w:t>1</w:t>
        </w:r>
        <w:r w:rsidR="00DD6399">
          <w:rPr>
            <w:rFonts w:eastAsiaTheme="minorEastAsia" w:cstheme="minorBidi"/>
            <w:kern w:val="2"/>
            <w:szCs w:val="22"/>
            <w:lang w:val="en-US" w:eastAsia="zh-CN"/>
          </w:rPr>
          <w:t>, T</w:t>
        </w:r>
        <w:r w:rsidR="00DD6399" w:rsidRPr="00DD6399">
          <w:rPr>
            <w:rFonts w:eastAsiaTheme="minorEastAsia" w:cstheme="minorBidi"/>
            <w:kern w:val="2"/>
            <w:szCs w:val="22"/>
            <w:vertAlign w:val="subscript"/>
            <w:lang w:val="en-US" w:eastAsia="zh-CN"/>
          </w:rPr>
          <w:t>2</w:t>
        </w:r>
      </w:ins>
      <w:ins w:id="326" w:author="Alex" w:date="2020-04-20T11:55:00Z">
        <w:r w:rsidR="00DD6399">
          <w:rPr>
            <w:rFonts w:eastAsiaTheme="minorEastAsia" w:cstheme="minorBidi"/>
            <w:kern w:val="2"/>
            <w:szCs w:val="22"/>
            <w:lang w:val="en-US" w:eastAsia="zh-CN"/>
          </w:rPr>
          <w:t xml:space="preserve"> and</w:t>
        </w:r>
      </w:ins>
      <w:ins w:id="327" w:author="Alex" w:date="2020-04-20T11:54:00Z">
        <w:r w:rsidR="00DD6399">
          <w:rPr>
            <w:rFonts w:eastAsiaTheme="minorEastAsia" w:cstheme="minorBidi"/>
            <w:kern w:val="2"/>
            <w:szCs w:val="22"/>
            <w:lang w:val="en-US" w:eastAsia="zh-CN"/>
          </w:rPr>
          <w:t xml:space="preserve"> T</w:t>
        </w:r>
        <w:r w:rsidR="00DD6399" w:rsidRPr="00DD6399">
          <w:rPr>
            <w:rFonts w:eastAsiaTheme="minorEastAsia" w:cstheme="minorBidi"/>
            <w:kern w:val="2"/>
            <w:szCs w:val="22"/>
            <w:vertAlign w:val="subscript"/>
            <w:lang w:val="en-US" w:eastAsia="zh-CN"/>
          </w:rPr>
          <w:t>3</w:t>
        </w:r>
        <w:r w:rsidR="00DD6399">
          <w:rPr>
            <w:rFonts w:eastAsiaTheme="minorEastAsia" w:cstheme="minorBidi"/>
            <w:kern w:val="2"/>
            <w:szCs w:val="22"/>
            <w:lang w:val="en-US" w:eastAsia="zh-CN"/>
          </w:rPr>
          <w:t>)</w:t>
        </w:r>
      </w:ins>
      <w:ins w:id="328" w:author="Alex" w:date="2020-04-20T10:41:00Z">
        <w:r w:rsidRPr="00565159">
          <w:rPr>
            <w:rFonts w:eastAsiaTheme="minorEastAsia" w:cstheme="minorBidi"/>
            <w:kern w:val="2"/>
            <w:szCs w:val="22"/>
            <w:lang w:val="en-US" w:eastAsia="zh-CN"/>
          </w:rPr>
          <w:t xml:space="preserve"> lengths</w:t>
        </w:r>
        <w:r w:rsidR="00994EFD">
          <w:rPr>
            <w:rFonts w:eastAsiaTheme="minorEastAsia" w:cstheme="minorBidi"/>
            <w:kern w:val="2"/>
            <w:szCs w:val="22"/>
            <w:lang w:val="en-US" w:eastAsia="zh-CN"/>
          </w:rPr>
          <w:t>. T</w:t>
        </w:r>
      </w:ins>
      <w:ins w:id="329" w:author="Liezel Tamon" w:date="2020-04-21T15:05:00Z">
        <w:r w:rsidR="008E6738">
          <w:rPr>
            <w:rFonts w:eastAsiaTheme="minorEastAsia" w:cstheme="minorBidi"/>
            <w:kern w:val="2"/>
            <w:szCs w:val="22"/>
            <w:lang w:val="en-US" w:eastAsia="zh-CN"/>
          </w:rPr>
          <w:t>o</w:t>
        </w:r>
      </w:ins>
      <w:ins w:id="330" w:author="Alex" w:date="2020-04-20T10:41:00Z">
        <w:r w:rsidR="00994EFD">
          <w:rPr>
            <w:rFonts w:eastAsiaTheme="minorEastAsia" w:cstheme="minorBidi"/>
            <w:kern w:val="2"/>
            <w:szCs w:val="22"/>
            <w:lang w:val="en-US" w:eastAsia="zh-CN"/>
          </w:rPr>
          <w:t xml:space="preserve"> search for such </w:t>
        </w:r>
        <w:r w:rsidRPr="00565159">
          <w:rPr>
            <w:rFonts w:eastAsiaTheme="minorEastAsia" w:cstheme="minorBidi"/>
            <w:kern w:val="2"/>
            <w:szCs w:val="22"/>
            <w:lang w:val="en-US" w:eastAsia="zh-CN"/>
          </w:rPr>
          <w:t>non-linear equation</w:t>
        </w:r>
      </w:ins>
      <w:ins w:id="331" w:author="Alex" w:date="2020-04-20T12:01:00Z">
        <w:r w:rsidR="00994EFD">
          <w:rPr>
            <w:rFonts w:eastAsiaTheme="minorEastAsia" w:cstheme="minorBidi"/>
            <w:kern w:val="2"/>
            <w:szCs w:val="22"/>
            <w:lang w:val="en-US" w:eastAsia="zh-CN"/>
          </w:rPr>
          <w:t>s, we used</w:t>
        </w:r>
      </w:ins>
      <w:ins w:id="332" w:author="Alex" w:date="2020-04-20T10:41:00Z">
        <w:r w:rsidRPr="00565159">
          <w:rPr>
            <w:rFonts w:eastAsiaTheme="minorEastAsia" w:cstheme="minorBidi"/>
            <w:kern w:val="2"/>
            <w:szCs w:val="22"/>
            <w:lang w:val="en-US" w:eastAsia="zh-CN"/>
          </w:rPr>
          <w:t xml:space="preserve"> </w:t>
        </w:r>
        <w:proofErr w:type="spellStart"/>
        <w:r w:rsidRPr="00565159">
          <w:rPr>
            <w:rFonts w:eastAsiaTheme="minorEastAsia" w:cstheme="minorBidi"/>
            <w:kern w:val="2"/>
            <w:szCs w:val="22"/>
            <w:lang w:val="en-US" w:eastAsia="zh-CN"/>
          </w:rPr>
          <w:t>Eureqa</w:t>
        </w:r>
      </w:ins>
      <w:proofErr w:type="spellEnd"/>
      <w:ins w:id="333" w:author="Alex" w:date="2020-04-20T12:06:00Z">
        <w:r w:rsidR="00231AF6">
          <w:rPr>
            <w:rFonts w:eastAsiaTheme="minorEastAsia" w:cstheme="minorBidi"/>
            <w:kern w:val="2"/>
            <w:szCs w:val="22"/>
            <w:lang w:val="en-US" w:eastAsia="zh-CN"/>
          </w:rPr>
          <w:t xml:space="preserve"> </w:t>
        </w:r>
        <w:r w:rsidR="00231AF6" w:rsidRPr="00231AF6">
          <w:rPr>
            <w:rFonts w:eastAsiaTheme="minorEastAsia" w:cstheme="minorBidi"/>
            <w:b/>
            <w:kern w:val="2"/>
            <w:szCs w:val="22"/>
            <w:lang w:val="en-US" w:eastAsia="zh-CN"/>
          </w:rPr>
          <w:t>(Ref</w:t>
        </w:r>
        <w:proofErr w:type="gramStart"/>
        <w:r w:rsidR="00231AF6" w:rsidRPr="00231AF6">
          <w:rPr>
            <w:rFonts w:eastAsiaTheme="minorEastAsia" w:cstheme="minorBidi"/>
            <w:b/>
            <w:kern w:val="2"/>
            <w:szCs w:val="22"/>
            <w:lang w:val="en-US" w:eastAsia="zh-CN"/>
          </w:rPr>
          <w:t>:ML1</w:t>
        </w:r>
        <w:proofErr w:type="gramEnd"/>
        <w:r w:rsidR="00231AF6" w:rsidRPr="00231AF6">
          <w:rPr>
            <w:rFonts w:eastAsiaTheme="minorEastAsia" w:cstheme="minorBidi"/>
            <w:b/>
            <w:kern w:val="2"/>
            <w:szCs w:val="22"/>
            <w:lang w:val="en-US" w:eastAsia="zh-CN"/>
          </w:rPr>
          <w:t>-10)</w:t>
        </w:r>
      </w:ins>
      <w:ins w:id="334" w:author="Alex" w:date="2020-04-20T10:41:00Z">
        <w:r w:rsidRPr="00565159">
          <w:rPr>
            <w:rFonts w:eastAsiaTheme="minorEastAsia" w:cstheme="minorBidi"/>
            <w:kern w:val="2"/>
            <w:szCs w:val="22"/>
            <w:lang w:val="en-US" w:eastAsia="zh-CN"/>
          </w:rPr>
          <w:t>, a</w:t>
        </w:r>
      </w:ins>
      <w:ins w:id="335" w:author="Alex" w:date="2020-04-20T12:06:00Z">
        <w:r w:rsidR="00231AF6">
          <w:rPr>
            <w:rFonts w:eastAsiaTheme="minorEastAsia" w:cstheme="minorBidi"/>
            <w:kern w:val="2"/>
            <w:szCs w:val="22"/>
            <w:lang w:val="en-US" w:eastAsia="zh-CN"/>
          </w:rPr>
          <w:t xml:space="preserve"> program</w:t>
        </w:r>
      </w:ins>
      <w:ins w:id="336" w:author="Alex" w:date="2020-04-20T10:41:00Z">
        <w:r w:rsidRPr="00565159">
          <w:rPr>
            <w:rFonts w:eastAsiaTheme="minorEastAsia" w:cstheme="minorBidi"/>
            <w:kern w:val="2"/>
            <w:szCs w:val="22"/>
            <w:lang w:val="en-US" w:eastAsia="zh-CN"/>
          </w:rPr>
          <w:t xml:space="preserve"> </w:t>
        </w:r>
      </w:ins>
      <w:ins w:id="337" w:author="Alex" w:date="2020-04-20T12:05:00Z">
        <w:r w:rsidR="00231AF6">
          <w:rPr>
            <w:rFonts w:eastAsiaTheme="minorEastAsia" w:cstheme="minorBidi"/>
            <w:kern w:val="2"/>
            <w:szCs w:val="22"/>
            <w:lang w:val="en-US" w:eastAsia="zh-CN"/>
          </w:rPr>
          <w:t>for an unrestricted search for analytical forms in provided data</w:t>
        </w:r>
      </w:ins>
      <w:ins w:id="338" w:author="Alex" w:date="2020-04-20T10:41:00Z">
        <w:r w:rsidRPr="00565159">
          <w:rPr>
            <w:rFonts w:eastAsiaTheme="minorEastAsia" w:cstheme="minorBidi"/>
            <w:kern w:val="2"/>
            <w:szCs w:val="22"/>
            <w:lang w:val="en-US" w:eastAsia="zh-CN"/>
          </w:rPr>
          <w:t>.</w:t>
        </w:r>
      </w:ins>
      <w:ins w:id="339" w:author="Alex" w:date="2020-04-20T12:06:00Z">
        <w:r w:rsidR="00231AF6">
          <w:rPr>
            <w:rFonts w:eastAsiaTheme="minorEastAsia" w:cstheme="minorBidi"/>
            <w:kern w:val="2"/>
            <w:szCs w:val="22"/>
            <w:lang w:val="en-US" w:eastAsia="zh-CN"/>
          </w:rPr>
          <w:t xml:space="preserve"> We used </w:t>
        </w:r>
      </w:ins>
      <w:ins w:id="340" w:author="Alex" w:date="2020-04-20T12:11:00Z">
        <w:r w:rsidR="00455249">
          <w:rPr>
            <w:rFonts w:eastAsiaTheme="minorEastAsia" w:cstheme="minorBidi"/>
            <w:kern w:val="2"/>
            <w:szCs w:val="22"/>
            <w:lang w:val="en-US" w:eastAsia="zh-CN"/>
          </w:rPr>
          <w:t>the default absolute error</w:t>
        </w:r>
      </w:ins>
      <w:ins w:id="341" w:author="Alex" w:date="2020-04-20T12:06:00Z">
        <w:r w:rsidR="00231AF6">
          <w:rPr>
            <w:rFonts w:eastAsiaTheme="minorEastAsia" w:cstheme="minorBidi"/>
            <w:kern w:val="2"/>
            <w:szCs w:val="22"/>
            <w:lang w:val="en-US" w:eastAsia="zh-CN"/>
          </w:rPr>
          <w:t xml:space="preserve"> as a performance metric for the search, and, for the sake of the lucidity of the resulting equations, allowed only </w:t>
        </w:r>
      </w:ins>
      <w:ins w:id="342" w:author="Alex" w:date="2020-04-20T12:12:00Z">
        <w:r w:rsidR="00455249">
          <w:rPr>
            <w:rFonts w:eastAsiaTheme="minorEastAsia" w:cstheme="minorBidi"/>
            <w:kern w:val="2"/>
            <w:szCs w:val="22"/>
            <w:lang w:val="en-US" w:eastAsia="zh-CN"/>
          </w:rPr>
          <w:t>constant</w:t>
        </w:r>
      </w:ins>
      <w:ins w:id="343" w:author="Alex" w:date="2020-04-20T12:06:00Z">
        <w:r w:rsidR="00455249">
          <w:rPr>
            <w:rFonts w:eastAsiaTheme="minorEastAsia" w:cstheme="minorBidi"/>
            <w:kern w:val="2"/>
            <w:szCs w:val="22"/>
            <w:lang w:val="en-US" w:eastAsia="zh-CN"/>
          </w:rPr>
          <w:t xml:space="preserve">, </w:t>
        </w:r>
      </w:ins>
      <w:ins w:id="344" w:author="Alex" w:date="2020-04-20T12:12:00Z">
        <w:r w:rsidR="00455249">
          <w:rPr>
            <w:rFonts w:eastAsiaTheme="minorEastAsia" w:cstheme="minorBidi"/>
            <w:kern w:val="2"/>
            <w:szCs w:val="22"/>
            <w:lang w:val="en-US" w:eastAsia="zh-CN"/>
          </w:rPr>
          <w:t>input variable</w:t>
        </w:r>
      </w:ins>
      <w:ins w:id="345" w:author="Alex" w:date="2020-04-20T12:06:00Z">
        <w:r w:rsidR="00455249">
          <w:rPr>
            <w:rFonts w:eastAsiaTheme="minorEastAsia" w:cstheme="minorBidi"/>
            <w:kern w:val="2"/>
            <w:szCs w:val="22"/>
            <w:lang w:val="en-US" w:eastAsia="zh-CN"/>
          </w:rPr>
          <w:t xml:space="preserve">, addition, subtraction, multiplication, division and exponentiation </w:t>
        </w:r>
      </w:ins>
      <w:ins w:id="346" w:author="Alex" w:date="2020-04-20T12:13:00Z">
        <w:r w:rsidR="00455249">
          <w:rPr>
            <w:rFonts w:eastAsiaTheme="minorEastAsia" w:cstheme="minorBidi"/>
            <w:kern w:val="2"/>
            <w:szCs w:val="22"/>
            <w:lang w:val="en-US" w:eastAsia="zh-CN"/>
          </w:rPr>
          <w:t xml:space="preserve">terms and </w:t>
        </w:r>
      </w:ins>
      <w:ins w:id="347" w:author="Alex" w:date="2020-04-20T12:06:00Z">
        <w:r w:rsidR="00455249">
          <w:rPr>
            <w:rFonts w:eastAsiaTheme="minorEastAsia" w:cstheme="minorBidi"/>
            <w:kern w:val="2"/>
            <w:szCs w:val="22"/>
            <w:lang w:val="en-US" w:eastAsia="zh-CN"/>
          </w:rPr>
          <w:t>operations</w:t>
        </w:r>
      </w:ins>
      <w:ins w:id="348" w:author="Alex" w:date="2020-04-20T12:13:00Z">
        <w:r w:rsidR="00455249">
          <w:rPr>
            <w:rFonts w:eastAsiaTheme="minorEastAsia" w:cstheme="minorBidi"/>
            <w:kern w:val="2"/>
            <w:szCs w:val="22"/>
            <w:lang w:val="en-US" w:eastAsia="zh-CN"/>
          </w:rPr>
          <w:t xml:space="preserve"> in the equations</w:t>
        </w:r>
      </w:ins>
      <w:ins w:id="349" w:author="Alex" w:date="2020-04-20T12:06:00Z">
        <w:r w:rsidR="00231AF6">
          <w:rPr>
            <w:rFonts w:eastAsiaTheme="minorEastAsia" w:cstheme="minorBidi"/>
            <w:kern w:val="2"/>
            <w:szCs w:val="22"/>
            <w:lang w:val="en-US" w:eastAsia="zh-CN"/>
          </w:rPr>
          <w:t>.</w:t>
        </w:r>
      </w:ins>
      <w:ins w:id="350" w:author="Liezel Tamon" w:date="2020-04-22T19:05:00Z">
        <w:r w:rsidR="0034206B">
          <w:rPr>
            <w:rFonts w:eastAsiaTheme="minorEastAsia" w:cstheme="minorBidi"/>
            <w:kern w:val="2"/>
            <w:szCs w:val="22"/>
            <w:lang w:val="en-US" w:eastAsia="zh-CN"/>
          </w:rPr>
          <w:t xml:space="preserve"> A</w:t>
        </w:r>
      </w:ins>
      <w:ins w:id="351" w:author="Liezel Tamon" w:date="2020-04-22T19:03:00Z">
        <w:r w:rsidR="0034206B">
          <w:rPr>
            <w:rFonts w:eastAsiaTheme="minorEastAsia" w:cstheme="minorBidi"/>
            <w:kern w:val="2"/>
            <w:szCs w:val="22"/>
            <w:lang w:val="en-US" w:eastAsia="zh-CN"/>
          </w:rPr>
          <w:t>ll sequences were</w:t>
        </w:r>
      </w:ins>
      <w:ins w:id="352" w:author="Liezel Tamon" w:date="2020-04-22T19:04:00Z">
        <w:r w:rsidR="0034206B">
          <w:rPr>
            <w:rFonts w:eastAsiaTheme="minorEastAsia" w:cstheme="minorBidi"/>
            <w:kern w:val="2"/>
            <w:szCs w:val="22"/>
            <w:lang w:val="en-US" w:eastAsia="zh-CN"/>
          </w:rPr>
          <w:t xml:space="preserve"> </w:t>
        </w:r>
        <w:r w:rsidR="0034206B">
          <w:rPr>
            <w:rFonts w:eastAsiaTheme="minorEastAsia" w:cstheme="minorBidi"/>
            <w:kern w:val="2"/>
            <w:szCs w:val="22"/>
            <w:lang w:val="en-US" w:eastAsia="zh-CN"/>
          </w:rPr>
          <w:lastRenderedPageBreak/>
          <w:t>inputted to the program</w:t>
        </w:r>
      </w:ins>
      <w:ins w:id="353" w:author="Alex" w:date="2020-04-23T00:11:00Z">
        <w:r w:rsidR="00DB0477">
          <w:rPr>
            <w:rFonts w:eastAsiaTheme="minorEastAsia" w:cstheme="minorBidi"/>
            <w:kern w:val="2"/>
            <w:szCs w:val="22"/>
            <w:lang w:val="en-US" w:eastAsia="zh-CN"/>
          </w:rPr>
          <w:t>,</w:t>
        </w:r>
      </w:ins>
      <w:ins w:id="354" w:author="Liezel Tamon" w:date="2020-04-22T19:03:00Z">
        <w:r w:rsidR="0034206B">
          <w:rPr>
            <w:rFonts w:eastAsiaTheme="minorEastAsia" w:cstheme="minorBidi"/>
            <w:kern w:val="2"/>
            <w:szCs w:val="22"/>
            <w:lang w:val="en-US" w:eastAsia="zh-CN"/>
          </w:rPr>
          <w:t xml:space="preserve"> making use of </w:t>
        </w:r>
        <w:proofErr w:type="spellStart"/>
        <w:r w:rsidR="0034206B">
          <w:rPr>
            <w:rFonts w:eastAsiaTheme="minorEastAsia" w:cstheme="minorBidi"/>
            <w:kern w:val="2"/>
            <w:szCs w:val="22"/>
            <w:lang w:val="en-US" w:eastAsia="zh-CN"/>
          </w:rPr>
          <w:t>Eureqa’s</w:t>
        </w:r>
        <w:proofErr w:type="spellEnd"/>
        <w:r w:rsidR="0034206B">
          <w:rPr>
            <w:rFonts w:eastAsiaTheme="minorEastAsia" w:cstheme="minorBidi"/>
            <w:kern w:val="2"/>
            <w:szCs w:val="22"/>
            <w:lang w:val="en-US" w:eastAsia="zh-CN"/>
          </w:rPr>
          <w:t xml:space="preserve"> </w:t>
        </w:r>
      </w:ins>
      <w:ins w:id="355" w:author="Liezel Tamon" w:date="2020-04-22T19:04:00Z">
        <w:r w:rsidR="0034206B">
          <w:rPr>
            <w:rFonts w:eastAsiaTheme="minorEastAsia" w:cstheme="minorBidi"/>
            <w:kern w:val="2"/>
            <w:szCs w:val="22"/>
            <w:lang w:val="en-US" w:eastAsia="zh-CN"/>
          </w:rPr>
          <w:t>internal</w:t>
        </w:r>
      </w:ins>
      <w:ins w:id="356" w:author="Liezel Tamon" w:date="2020-04-22T19:03:00Z">
        <w:r w:rsidR="0034206B">
          <w:rPr>
            <w:rFonts w:eastAsiaTheme="minorEastAsia" w:cstheme="minorBidi"/>
            <w:kern w:val="2"/>
            <w:szCs w:val="22"/>
            <w:lang w:val="en-US" w:eastAsia="zh-CN"/>
          </w:rPr>
          <w:t xml:space="preserve"> </w:t>
        </w:r>
      </w:ins>
      <w:ins w:id="357" w:author="Liezel Tamon" w:date="2020-04-22T19:05:00Z">
        <w:r w:rsidR="0034206B">
          <w:rPr>
            <w:rFonts w:eastAsiaTheme="minorEastAsia" w:cstheme="minorBidi"/>
            <w:kern w:val="2"/>
            <w:szCs w:val="22"/>
            <w:lang w:val="en-US" w:eastAsia="zh-CN"/>
          </w:rPr>
          <w:t>capability</w:t>
        </w:r>
      </w:ins>
      <w:ins w:id="358" w:author="Liezel Tamon" w:date="2020-04-22T19:03:00Z">
        <w:r w:rsidR="0034206B">
          <w:rPr>
            <w:rFonts w:eastAsiaTheme="minorEastAsia" w:cstheme="minorBidi"/>
            <w:kern w:val="2"/>
            <w:szCs w:val="22"/>
            <w:lang w:val="en-US" w:eastAsia="zh-CN"/>
          </w:rPr>
          <w:t xml:space="preserve"> to split the data for training and validation.</w:t>
        </w:r>
      </w:ins>
    </w:p>
    <w:p w14:paraId="23D67FE0" w14:textId="77777777" w:rsidR="00AE4E3E" w:rsidRDefault="00AE4E3E" w:rsidP="0015176F">
      <w:pPr>
        <w:pStyle w:val="NormalWeb"/>
        <w:spacing w:before="0" w:beforeAutospacing="0" w:after="120" w:afterAutospacing="0"/>
        <w:jc w:val="both"/>
        <w:rPr>
          <w:ins w:id="359" w:author="Alex" w:date="2020-04-02T18:03:00Z"/>
          <w:rFonts w:eastAsiaTheme="minorEastAsia" w:cstheme="minorBidi"/>
          <w:kern w:val="2"/>
          <w:szCs w:val="22"/>
          <w:lang w:val="en-US" w:eastAsia="zh-CN"/>
        </w:rPr>
      </w:pPr>
    </w:p>
    <w:p w14:paraId="24ABACB5" w14:textId="26E710DA" w:rsidR="0029106E" w:rsidRPr="009569A3" w:rsidRDefault="009569A3" w:rsidP="00692054">
      <w:pPr>
        <w:pStyle w:val="NormalWeb"/>
        <w:spacing w:before="0" w:beforeAutospacing="0" w:after="120" w:afterAutospacing="0"/>
        <w:jc w:val="both"/>
        <w:rPr>
          <w:ins w:id="360" w:author="Alex" w:date="2020-04-20T10:36:00Z"/>
          <w:rFonts w:eastAsiaTheme="minorEastAsia" w:cstheme="minorBidi"/>
          <w:b/>
          <w:kern w:val="2"/>
          <w:szCs w:val="22"/>
          <w:lang w:val="en-US" w:eastAsia="zh-CN"/>
        </w:rPr>
      </w:pPr>
      <w:ins w:id="361" w:author="Alex" w:date="2020-04-20T11:48:00Z">
        <w:r w:rsidRPr="009569A3">
          <w:rPr>
            <w:rFonts w:eastAsiaTheme="minorEastAsia" w:cstheme="minorBidi"/>
            <w:b/>
            <w:kern w:val="2"/>
            <w:szCs w:val="22"/>
            <w:lang w:val="en-US" w:eastAsia="zh-CN"/>
          </w:rPr>
          <w:t xml:space="preserve">Corresponding </w:t>
        </w:r>
      </w:ins>
      <w:ins w:id="362" w:author="Alex" w:date="2020-04-02T18:03:00Z">
        <w:r w:rsidR="00FB22C7" w:rsidRPr="009569A3">
          <w:rPr>
            <w:rFonts w:eastAsiaTheme="minorEastAsia" w:cstheme="minorBidi"/>
            <w:b/>
            <w:kern w:val="2"/>
            <w:szCs w:val="22"/>
            <w:lang w:val="en-US" w:eastAsia="zh-CN"/>
          </w:rPr>
          <w:t>References:</w:t>
        </w:r>
      </w:ins>
    </w:p>
    <w:p w14:paraId="41687C4B" w14:textId="77777777" w:rsidR="0029106E" w:rsidRPr="00692054" w:rsidRDefault="0029106E" w:rsidP="0029106E">
      <w:pPr>
        <w:pStyle w:val="NormalWeb"/>
        <w:spacing w:before="0" w:beforeAutospacing="0" w:after="120" w:afterAutospacing="0"/>
        <w:jc w:val="both"/>
        <w:rPr>
          <w:ins w:id="363" w:author="Alex" w:date="2020-04-20T10:36:00Z"/>
          <w:rFonts w:eastAsiaTheme="minorEastAsia" w:cstheme="minorBidi"/>
          <w:kern w:val="2"/>
          <w:szCs w:val="22"/>
        </w:rPr>
      </w:pPr>
      <w:ins w:id="364" w:author="Alex" w:date="2020-04-20T10:36:00Z">
        <w:r w:rsidRPr="0029106E">
          <w:rPr>
            <w:rFonts w:eastAsiaTheme="minorEastAsia" w:cstheme="minorBidi"/>
            <w:b/>
            <w:kern w:val="2"/>
            <w:sz w:val="22"/>
            <w:szCs w:val="22"/>
            <w:lang w:val="en-US" w:eastAsia="zh-CN"/>
          </w:rPr>
          <w:t>ML1-1)</w:t>
        </w:r>
        <w:r w:rsidRPr="007F3741">
          <w:rPr>
            <w:rFonts w:eastAsiaTheme="minorEastAsia" w:cstheme="minorBidi"/>
            <w:kern w:val="2"/>
            <w:sz w:val="22"/>
            <w:szCs w:val="22"/>
            <w:lang w:val="en-US" w:eastAsia="zh-CN"/>
          </w:rPr>
          <w:t xml:space="preserve"> </w:t>
        </w:r>
        <w:r>
          <w:rPr>
            <w:rFonts w:ascii="Times Roman" w:eastAsiaTheme="minorEastAsia" w:hAnsi="Times Roman" w:cs="Times Roman"/>
            <w:color w:val="000000"/>
            <w:sz w:val="21"/>
            <w:szCs w:val="21"/>
          </w:rPr>
          <w:t xml:space="preserve">R Core Team. R:a language and environment for statistical computing. </w:t>
        </w:r>
        <w:r>
          <w:rPr>
            <w:rFonts w:ascii="Times Roman" w:eastAsiaTheme="minorEastAsia" w:hAnsi="Times Roman" w:cs="Times Roman"/>
            <w:i/>
            <w:iCs/>
            <w:color w:val="000000"/>
            <w:sz w:val="21"/>
            <w:szCs w:val="21"/>
          </w:rPr>
          <w:t xml:space="preserve">R Foundation for Statistical Computing, Vienna, Austria </w:t>
        </w:r>
        <w:r>
          <w:rPr>
            <w:rFonts w:ascii="Times Roman" w:eastAsiaTheme="minorEastAsia" w:hAnsi="Times Roman" w:cs="Times Roman"/>
            <w:color w:val="000000"/>
            <w:sz w:val="21"/>
            <w:szCs w:val="21"/>
          </w:rPr>
          <w:t> (2015).</w:t>
        </w:r>
      </w:ins>
    </w:p>
    <w:p w14:paraId="3B21B06A" w14:textId="064BF1A3" w:rsidR="008254AE" w:rsidRPr="007F3741" w:rsidRDefault="008254AE" w:rsidP="008254AE">
      <w:pPr>
        <w:pStyle w:val="NormalWeb"/>
        <w:spacing w:before="0" w:beforeAutospacing="0" w:after="120" w:afterAutospacing="0"/>
        <w:jc w:val="both"/>
        <w:rPr>
          <w:ins w:id="365" w:author="Alex" w:date="2020-04-13T11:55:00Z"/>
          <w:rFonts w:eastAsiaTheme="minorEastAsia" w:cstheme="minorBidi"/>
          <w:kern w:val="2"/>
          <w:sz w:val="22"/>
          <w:szCs w:val="22"/>
          <w:lang w:val="en-US" w:eastAsia="zh-CN"/>
        </w:rPr>
      </w:pPr>
      <w:ins w:id="366" w:author="Alex" w:date="2020-04-13T11:55:00Z">
        <w:r w:rsidRPr="008254AE">
          <w:rPr>
            <w:rFonts w:eastAsiaTheme="minorEastAsia" w:cstheme="minorBidi"/>
            <w:b/>
            <w:kern w:val="2"/>
            <w:sz w:val="22"/>
            <w:szCs w:val="22"/>
            <w:lang w:val="en-US" w:eastAsia="zh-CN"/>
          </w:rPr>
          <w:t>ML1-</w:t>
        </w:r>
      </w:ins>
      <w:ins w:id="367" w:author="Alex" w:date="2020-04-13T11:56:00Z">
        <w:r w:rsidR="0029106E">
          <w:rPr>
            <w:rFonts w:eastAsiaTheme="minorEastAsia" w:cstheme="minorBidi"/>
            <w:b/>
            <w:kern w:val="2"/>
            <w:sz w:val="22"/>
            <w:szCs w:val="22"/>
            <w:lang w:val="en-US" w:eastAsia="zh-CN"/>
          </w:rPr>
          <w:t>2</w:t>
        </w:r>
      </w:ins>
      <w:ins w:id="368" w:author="Alex" w:date="2020-04-13T11:55:00Z">
        <w:r w:rsidRPr="008254AE">
          <w:rPr>
            <w:rFonts w:eastAsiaTheme="minorEastAsia" w:cstheme="minorBidi"/>
            <w:b/>
            <w:kern w:val="2"/>
            <w:sz w:val="22"/>
            <w:szCs w:val="22"/>
            <w:lang w:val="en-US" w:eastAsia="zh-CN"/>
          </w:rPr>
          <w:t>)</w:t>
        </w:r>
        <w:r>
          <w:rPr>
            <w:rFonts w:eastAsiaTheme="minorEastAsia" w:cstheme="minorBidi"/>
            <w:kern w:val="2"/>
            <w:sz w:val="22"/>
            <w:szCs w:val="22"/>
            <w:lang w:val="en-US" w:eastAsia="zh-CN"/>
          </w:rPr>
          <w:t xml:space="preserve"> Please, link one of the G4Hunter citations already brought in the manuscript elsewhere, with the appropriate numbering.</w:t>
        </w:r>
      </w:ins>
    </w:p>
    <w:p w14:paraId="7A057BDB" w14:textId="77777777" w:rsidR="000A4CA7" w:rsidRPr="00560CAE" w:rsidRDefault="000A4CA7" w:rsidP="000A4CA7">
      <w:pPr>
        <w:pStyle w:val="NormalWeb"/>
        <w:spacing w:before="0" w:beforeAutospacing="0" w:after="120" w:afterAutospacing="0"/>
        <w:jc w:val="both"/>
        <w:rPr>
          <w:ins w:id="369" w:author="Alex" w:date="2020-04-20T10:47:00Z"/>
          <w:rFonts w:eastAsiaTheme="minorEastAsia" w:cstheme="minorBidi"/>
          <w:kern w:val="2"/>
          <w:sz w:val="22"/>
          <w:szCs w:val="22"/>
          <w:lang w:val="en-US" w:eastAsia="zh-CN"/>
        </w:rPr>
      </w:pPr>
      <w:ins w:id="370" w:author="Alex" w:date="2020-04-20T10:47:00Z">
        <w:r w:rsidRPr="000A4CA7">
          <w:rPr>
            <w:rFonts w:eastAsiaTheme="minorEastAsia" w:cstheme="minorBidi"/>
            <w:b/>
            <w:kern w:val="2"/>
            <w:sz w:val="22"/>
            <w:szCs w:val="22"/>
            <w:lang w:val="en-US" w:eastAsia="zh-CN"/>
          </w:rPr>
          <w:t>ML1-3)</w:t>
        </w:r>
        <w:r w:rsidRPr="007F3741">
          <w:rPr>
            <w:rFonts w:eastAsiaTheme="minorEastAsia" w:cstheme="minorBidi"/>
            <w:kern w:val="2"/>
            <w:sz w:val="22"/>
            <w:szCs w:val="22"/>
            <w:lang w:val="en-US" w:eastAsia="zh-CN"/>
          </w:rPr>
          <w:t xml:space="preserve"> N. A. G. Johnson, L. </w:t>
        </w:r>
        <w:proofErr w:type="spellStart"/>
        <w:r w:rsidRPr="007F3741">
          <w:rPr>
            <w:rFonts w:eastAsiaTheme="minorEastAsia" w:cstheme="minorBidi"/>
            <w:kern w:val="2"/>
            <w:sz w:val="22"/>
            <w:szCs w:val="22"/>
            <w:lang w:val="en-US" w:eastAsia="zh-CN"/>
          </w:rPr>
          <w:t>Tamon</w:t>
        </w:r>
        <w:proofErr w:type="spellEnd"/>
        <w:r w:rsidRPr="007F3741">
          <w:rPr>
            <w:rFonts w:eastAsiaTheme="minorEastAsia" w:cstheme="minorBidi"/>
            <w:kern w:val="2"/>
            <w:sz w:val="22"/>
            <w:szCs w:val="22"/>
            <w:lang w:val="en-US" w:eastAsia="zh-CN"/>
          </w:rPr>
          <w:t xml:space="preserve">, A. B. Sahakyan, Optimus: a general purpose adaptive </w:t>
        </w:r>
        <w:proofErr w:type="spellStart"/>
        <w:r w:rsidRPr="007F3741">
          <w:rPr>
            <w:rFonts w:eastAsiaTheme="minorEastAsia" w:cstheme="minorBidi"/>
            <w:kern w:val="2"/>
            <w:sz w:val="22"/>
            <w:szCs w:val="22"/>
            <w:lang w:val="en-US" w:eastAsia="zh-CN"/>
          </w:rPr>
          <w:t>optimisation</w:t>
        </w:r>
        <w:proofErr w:type="spellEnd"/>
        <w:r w:rsidRPr="007F3741">
          <w:rPr>
            <w:rFonts w:eastAsiaTheme="minorEastAsia" w:cstheme="minorBidi"/>
            <w:kern w:val="2"/>
            <w:sz w:val="22"/>
            <w:szCs w:val="22"/>
            <w:lang w:val="en-US" w:eastAsia="zh-CN"/>
          </w:rPr>
          <w:t xml:space="preserve"> engine, GitHub link to the </w:t>
        </w:r>
        <w:r>
          <w:rPr>
            <w:rFonts w:eastAsiaTheme="minorEastAsia" w:cstheme="minorBidi"/>
            <w:kern w:val="2"/>
            <w:sz w:val="22"/>
            <w:szCs w:val="22"/>
            <w:lang w:val="en-US" w:eastAsia="zh-CN"/>
          </w:rPr>
          <w:t>code</w:t>
        </w:r>
        <w:r w:rsidRPr="007F3741">
          <w:rPr>
            <w:rFonts w:eastAsiaTheme="minorEastAsia" w:cstheme="minorBidi"/>
            <w:kern w:val="2"/>
            <w:sz w:val="22"/>
            <w:szCs w:val="22"/>
            <w:lang w:val="en-US" w:eastAsia="zh-CN"/>
          </w:rPr>
          <w:t xml:space="preserve">: </w:t>
        </w:r>
        <w:r w:rsidRPr="00560CAE">
          <w:rPr>
            <w:rFonts w:eastAsiaTheme="minorEastAsia" w:cstheme="minorBidi"/>
            <w:kern w:val="2"/>
            <w:sz w:val="22"/>
            <w:szCs w:val="22"/>
            <w:lang w:val="en-US" w:eastAsia="zh-CN"/>
          </w:rPr>
          <w:fldChar w:fldCharType="begin"/>
        </w:r>
        <w:r w:rsidRPr="00560CAE">
          <w:rPr>
            <w:rFonts w:eastAsiaTheme="minorEastAsia" w:cstheme="minorBidi"/>
            <w:kern w:val="2"/>
            <w:sz w:val="22"/>
            <w:szCs w:val="22"/>
            <w:lang w:val="en-US" w:eastAsia="zh-CN"/>
          </w:rPr>
          <w:instrText xml:space="preserve"> HYPERLINK "http://github.com/SahakyanLab/Optimus" </w:instrText>
        </w:r>
        <w:r w:rsidRPr="00560CAE">
          <w:rPr>
            <w:rFonts w:eastAsiaTheme="minorEastAsia" w:cstheme="minorBidi"/>
            <w:kern w:val="2"/>
            <w:sz w:val="22"/>
            <w:szCs w:val="22"/>
            <w:lang w:val="en-US" w:eastAsia="zh-CN"/>
          </w:rPr>
          <w:fldChar w:fldCharType="separate"/>
        </w:r>
        <w:r w:rsidRPr="00560CAE">
          <w:rPr>
            <w:rFonts w:eastAsiaTheme="minorEastAsia" w:cstheme="minorBidi"/>
            <w:kern w:val="2"/>
            <w:sz w:val="22"/>
            <w:szCs w:val="22"/>
            <w:lang w:val="en-US" w:eastAsia="zh-CN"/>
          </w:rPr>
          <w:t>http://github.com/SahakyanLab/Optimus</w:t>
        </w:r>
        <w:r w:rsidRPr="00560CAE">
          <w:rPr>
            <w:rFonts w:eastAsiaTheme="minorEastAsia" w:cstheme="minorBidi"/>
            <w:kern w:val="2"/>
            <w:sz w:val="22"/>
            <w:szCs w:val="22"/>
            <w:lang w:val="en-US" w:eastAsia="zh-CN"/>
          </w:rPr>
          <w:fldChar w:fldCharType="end"/>
        </w:r>
        <w:r w:rsidRPr="00560CAE">
          <w:rPr>
            <w:rFonts w:eastAsiaTheme="minorEastAsia" w:cstheme="minorBidi"/>
            <w:kern w:val="2"/>
            <w:sz w:val="22"/>
            <w:szCs w:val="22"/>
            <w:lang w:val="en-US" w:eastAsia="zh-CN"/>
          </w:rPr>
          <w:t>, accessed in November 2019.</w:t>
        </w:r>
      </w:ins>
    </w:p>
    <w:p w14:paraId="390709AF" w14:textId="2B02126B" w:rsidR="00AC3B0D" w:rsidRPr="00560CAE" w:rsidRDefault="00560CAE" w:rsidP="00692054">
      <w:pPr>
        <w:pStyle w:val="NormalWeb"/>
        <w:spacing w:before="0" w:beforeAutospacing="0" w:after="120" w:afterAutospacing="0"/>
        <w:jc w:val="both"/>
        <w:rPr>
          <w:ins w:id="371" w:author="Alex" w:date="2020-04-13T11:55:00Z"/>
          <w:rFonts w:eastAsiaTheme="minorEastAsia" w:cstheme="minorBidi"/>
          <w:kern w:val="2"/>
          <w:sz w:val="22"/>
          <w:szCs w:val="22"/>
          <w:lang w:val="en-US" w:eastAsia="zh-CN"/>
        </w:rPr>
      </w:pPr>
      <w:ins w:id="372" w:author="Alex" w:date="2020-04-20T11:07:00Z">
        <w:r w:rsidRPr="00560CAE">
          <w:rPr>
            <w:rFonts w:eastAsiaTheme="minorEastAsia" w:cstheme="minorBidi"/>
            <w:b/>
            <w:kern w:val="2"/>
            <w:sz w:val="22"/>
            <w:szCs w:val="22"/>
            <w:lang w:val="en-US" w:eastAsia="zh-CN"/>
          </w:rPr>
          <w:t>ML1-4)</w:t>
        </w:r>
        <w:r w:rsidRPr="00560CAE">
          <w:rPr>
            <w:rFonts w:eastAsiaTheme="minorEastAsia" w:cstheme="minorBidi"/>
            <w:kern w:val="2"/>
            <w:sz w:val="22"/>
            <w:szCs w:val="22"/>
            <w:lang w:val="en-US" w:eastAsia="zh-CN"/>
          </w:rPr>
          <w:t xml:space="preserve"> Chen, T. &amp; Guestrin, C. XGBoost: a scalable tree boosting system. arXiv 1603.02754v3, 1–13 (2016).</w:t>
        </w:r>
      </w:ins>
    </w:p>
    <w:p w14:paraId="7C8DAB53" w14:textId="77777777" w:rsidR="00F028F5" w:rsidRDefault="00560CAE" w:rsidP="00560CAE">
      <w:pPr>
        <w:pStyle w:val="NormalWeb"/>
        <w:spacing w:before="0" w:beforeAutospacing="0" w:after="120" w:afterAutospacing="0"/>
        <w:jc w:val="both"/>
        <w:rPr>
          <w:ins w:id="373" w:author="Alex" w:date="2020-04-20T11:14:00Z"/>
          <w:rFonts w:eastAsiaTheme="minorEastAsia" w:cstheme="minorBidi"/>
          <w:kern w:val="2"/>
          <w:sz w:val="22"/>
          <w:szCs w:val="22"/>
        </w:rPr>
      </w:pPr>
      <w:ins w:id="374" w:author="Alex" w:date="2020-04-20T11:08:00Z">
        <w:r w:rsidRPr="00560CAE">
          <w:rPr>
            <w:rFonts w:eastAsiaTheme="minorEastAsia" w:cstheme="minorBidi"/>
            <w:b/>
            <w:kern w:val="2"/>
            <w:sz w:val="22"/>
            <w:szCs w:val="22"/>
            <w:lang w:val="en-US" w:eastAsia="zh-CN"/>
          </w:rPr>
          <w:t>ML1-</w:t>
        </w:r>
      </w:ins>
      <w:ins w:id="375" w:author="Alex" w:date="2020-04-20T11:09:00Z">
        <w:r w:rsidRPr="00560CAE">
          <w:rPr>
            <w:rFonts w:eastAsiaTheme="minorEastAsia" w:cstheme="minorBidi"/>
            <w:b/>
            <w:kern w:val="2"/>
            <w:sz w:val="22"/>
            <w:szCs w:val="22"/>
            <w:lang w:val="en-US" w:eastAsia="zh-CN"/>
          </w:rPr>
          <w:t>5</w:t>
        </w:r>
      </w:ins>
      <w:ins w:id="376" w:author="Alex" w:date="2020-04-20T11:08:00Z">
        <w:r w:rsidRPr="00560CAE">
          <w:rPr>
            <w:rFonts w:eastAsiaTheme="minorEastAsia" w:cstheme="minorBidi"/>
            <w:b/>
            <w:kern w:val="2"/>
            <w:sz w:val="22"/>
            <w:szCs w:val="22"/>
            <w:lang w:val="en-US" w:eastAsia="zh-CN"/>
          </w:rPr>
          <w:t>)</w:t>
        </w:r>
        <w:r w:rsidRPr="00560CAE">
          <w:rPr>
            <w:rFonts w:eastAsiaTheme="minorEastAsia" w:cstheme="minorBidi"/>
            <w:kern w:val="2"/>
            <w:sz w:val="22"/>
            <w:szCs w:val="22"/>
            <w:lang w:val="en-US" w:eastAsia="zh-CN"/>
          </w:rPr>
          <w:t xml:space="preserve"> </w:t>
        </w:r>
      </w:ins>
      <w:ins w:id="377" w:author="Alex" w:date="2020-04-20T11:09:00Z">
        <w:r w:rsidRPr="00560CAE">
          <w:rPr>
            <w:rFonts w:eastAsiaTheme="minorEastAsia" w:cstheme="minorBidi"/>
            <w:kern w:val="2"/>
            <w:sz w:val="22"/>
            <w:szCs w:val="22"/>
          </w:rPr>
          <w:t>Friedman, J. H. Stochastic gradient boosting. 1–10, accessible from</w:t>
        </w:r>
      </w:ins>
    </w:p>
    <w:p w14:paraId="36431615" w14:textId="32249FCA" w:rsidR="00560CAE" w:rsidRPr="00560CAE" w:rsidRDefault="00560CAE" w:rsidP="00560CAE">
      <w:pPr>
        <w:pStyle w:val="NormalWeb"/>
        <w:spacing w:before="0" w:beforeAutospacing="0" w:after="120" w:afterAutospacing="0"/>
        <w:jc w:val="both"/>
        <w:rPr>
          <w:ins w:id="378" w:author="Alex" w:date="2020-04-20T11:08:00Z"/>
          <w:rFonts w:eastAsiaTheme="minorEastAsia" w:cstheme="minorBidi"/>
          <w:kern w:val="2"/>
          <w:sz w:val="22"/>
          <w:szCs w:val="22"/>
          <w:lang w:val="en-US" w:eastAsia="zh-CN"/>
        </w:rPr>
      </w:pPr>
      <w:ins w:id="379" w:author="Alex" w:date="2020-04-20T11:09:00Z">
        <w:r w:rsidRPr="00560CAE">
          <w:rPr>
            <w:rFonts w:eastAsiaTheme="minorEastAsia" w:cstheme="minorBidi"/>
            <w:kern w:val="2"/>
            <w:sz w:val="22"/>
            <w:szCs w:val="22"/>
          </w:rPr>
          <w:t>http://statweb.stanford</w:t>
        </w:r>
        <w:r>
          <w:rPr>
            <w:rFonts w:eastAsiaTheme="minorEastAsia" w:cstheme="minorBidi"/>
            <w:kern w:val="2"/>
            <w:sz w:val="22"/>
            <w:szCs w:val="22"/>
          </w:rPr>
          <w:t>.edu/~jhf/ftp/stobst.pdf (1999)</w:t>
        </w:r>
      </w:ins>
      <w:ins w:id="380" w:author="Alex" w:date="2020-04-20T11:08:00Z">
        <w:r w:rsidRPr="00560CAE">
          <w:rPr>
            <w:rFonts w:eastAsiaTheme="minorEastAsia" w:cstheme="minorBidi"/>
            <w:kern w:val="2"/>
            <w:sz w:val="22"/>
            <w:szCs w:val="22"/>
            <w:lang w:val="en-US" w:eastAsia="zh-CN"/>
          </w:rPr>
          <w:t>.</w:t>
        </w:r>
      </w:ins>
    </w:p>
    <w:p w14:paraId="46B2E890" w14:textId="09540CB2" w:rsidR="00560CAE" w:rsidRDefault="00560CAE" w:rsidP="00692054">
      <w:pPr>
        <w:pStyle w:val="NormalWeb"/>
        <w:spacing w:before="0" w:beforeAutospacing="0" w:after="120" w:afterAutospacing="0"/>
        <w:jc w:val="both"/>
        <w:rPr>
          <w:ins w:id="381" w:author="Alex" w:date="2020-04-20T11:08:00Z"/>
          <w:rFonts w:eastAsiaTheme="minorEastAsia" w:cstheme="minorBidi"/>
          <w:kern w:val="2"/>
          <w:sz w:val="22"/>
          <w:szCs w:val="22"/>
          <w:lang w:val="en-US" w:eastAsia="zh-CN"/>
        </w:rPr>
      </w:pPr>
      <w:ins w:id="382" w:author="Alex" w:date="2020-04-20T11:08:00Z">
        <w:r w:rsidRPr="00560CAE">
          <w:rPr>
            <w:rFonts w:eastAsiaTheme="minorEastAsia" w:cstheme="minorBidi"/>
            <w:b/>
            <w:kern w:val="2"/>
            <w:sz w:val="22"/>
            <w:szCs w:val="22"/>
            <w:lang w:val="en-US" w:eastAsia="zh-CN"/>
          </w:rPr>
          <w:t>ML1-6)</w:t>
        </w:r>
        <w:r w:rsidRPr="00560CAE">
          <w:rPr>
            <w:rFonts w:eastAsiaTheme="minorEastAsia" w:cstheme="minorBidi"/>
            <w:kern w:val="2"/>
            <w:sz w:val="22"/>
            <w:szCs w:val="22"/>
            <w:lang w:val="en-US" w:eastAsia="zh-CN"/>
          </w:rPr>
          <w:t xml:space="preserve"> </w:t>
        </w:r>
      </w:ins>
      <w:ins w:id="383" w:author="Alex" w:date="2020-04-20T11:10:00Z">
        <w:r w:rsidRPr="00560CAE">
          <w:rPr>
            <w:rFonts w:eastAsiaTheme="minorEastAsia" w:cstheme="minorBidi"/>
            <w:kern w:val="2"/>
            <w:sz w:val="22"/>
            <w:szCs w:val="22"/>
            <w:lang w:val="en-US" w:eastAsia="zh-CN"/>
          </w:rPr>
          <w:t>Friedman, J. H. Greedy function approximation: a gradient boosting machine. IMS Reitz Lecture</w:t>
        </w:r>
        <w:r w:rsidR="00421035">
          <w:rPr>
            <w:rFonts w:eastAsiaTheme="minorEastAsia" w:cstheme="minorBidi"/>
            <w:kern w:val="2"/>
            <w:sz w:val="22"/>
            <w:szCs w:val="22"/>
            <w:lang w:val="en-US" w:eastAsia="zh-CN"/>
          </w:rPr>
          <w:t xml:space="preserve"> 1–39, accessible from http:// </w:t>
        </w:r>
        <w:r w:rsidRPr="00560CAE">
          <w:rPr>
            <w:rFonts w:eastAsiaTheme="minorEastAsia" w:cstheme="minorBidi"/>
            <w:kern w:val="2"/>
            <w:sz w:val="22"/>
            <w:szCs w:val="22"/>
            <w:lang w:val="en-US" w:eastAsia="zh-CN"/>
          </w:rPr>
          <w:t>statweb.stanford.edu/~</w:t>
        </w:r>
        <w:proofErr w:type="spellStart"/>
        <w:r w:rsidRPr="00560CAE">
          <w:rPr>
            <w:rFonts w:eastAsiaTheme="minorEastAsia" w:cstheme="minorBidi"/>
            <w:kern w:val="2"/>
            <w:sz w:val="22"/>
            <w:szCs w:val="22"/>
            <w:lang w:val="en-US" w:eastAsia="zh-CN"/>
          </w:rPr>
          <w:t>jhf</w:t>
        </w:r>
        <w:proofErr w:type="spellEnd"/>
        <w:r w:rsidRPr="00560CAE">
          <w:rPr>
            <w:rFonts w:eastAsiaTheme="minorEastAsia" w:cstheme="minorBidi"/>
            <w:kern w:val="2"/>
            <w:sz w:val="22"/>
            <w:szCs w:val="22"/>
            <w:lang w:val="en-US" w:eastAsia="zh-CN"/>
          </w:rPr>
          <w:t>/ftp/trebst.pdf (1999).</w:t>
        </w:r>
      </w:ins>
    </w:p>
    <w:p w14:paraId="7F6E865E" w14:textId="6939153D" w:rsidR="00560CAE" w:rsidRPr="00F028F5" w:rsidRDefault="00560CAE" w:rsidP="00560CAE">
      <w:pPr>
        <w:pStyle w:val="NormalWeb"/>
        <w:spacing w:before="0" w:beforeAutospacing="0" w:after="120" w:afterAutospacing="0"/>
        <w:jc w:val="both"/>
        <w:rPr>
          <w:ins w:id="384" w:author="Alex" w:date="2020-04-20T11:08:00Z"/>
          <w:rFonts w:eastAsiaTheme="minorEastAsia" w:cstheme="minorBidi"/>
          <w:kern w:val="2"/>
          <w:sz w:val="22"/>
          <w:szCs w:val="22"/>
        </w:rPr>
      </w:pPr>
      <w:ins w:id="385" w:author="Alex" w:date="2020-04-20T11:08:00Z">
        <w:r w:rsidRPr="00560CAE">
          <w:rPr>
            <w:rFonts w:eastAsiaTheme="minorEastAsia" w:cstheme="minorBidi"/>
            <w:b/>
            <w:kern w:val="2"/>
            <w:sz w:val="22"/>
            <w:szCs w:val="22"/>
            <w:lang w:val="en-US" w:eastAsia="zh-CN"/>
          </w:rPr>
          <w:t>ML1-7)</w:t>
        </w:r>
        <w:r w:rsidRPr="00560CAE">
          <w:rPr>
            <w:rFonts w:eastAsiaTheme="minorEastAsia" w:cstheme="minorBidi"/>
            <w:kern w:val="2"/>
            <w:sz w:val="22"/>
            <w:szCs w:val="22"/>
            <w:lang w:val="en-US" w:eastAsia="zh-CN"/>
          </w:rPr>
          <w:t xml:space="preserve"> </w:t>
        </w:r>
      </w:ins>
      <w:ins w:id="386" w:author="Alex" w:date="2020-04-20T11:11:00Z">
        <w:r w:rsidRPr="00560CAE">
          <w:rPr>
            <w:rFonts w:eastAsiaTheme="minorEastAsia" w:cstheme="minorBidi"/>
            <w:kern w:val="2"/>
            <w:sz w:val="22"/>
            <w:szCs w:val="22"/>
          </w:rPr>
          <w:t>Natekin, A. &amp; Knoll, A. Gradient boosting machines, a tutorial. Front. Neurorobot. 7, 21 (2013).</w:t>
        </w:r>
      </w:ins>
    </w:p>
    <w:p w14:paraId="1A21676F" w14:textId="360EAEE2" w:rsidR="00F06CB9" w:rsidRPr="00F028F5" w:rsidRDefault="00F06CB9" w:rsidP="00F06CB9">
      <w:pPr>
        <w:pStyle w:val="NormalWeb"/>
        <w:spacing w:before="0" w:beforeAutospacing="0" w:after="120" w:afterAutospacing="0"/>
        <w:jc w:val="both"/>
        <w:rPr>
          <w:ins w:id="387" w:author="Alex" w:date="2020-04-20T11:42:00Z"/>
          <w:rFonts w:eastAsiaTheme="minorEastAsia" w:cstheme="minorBidi"/>
          <w:kern w:val="2"/>
          <w:sz w:val="22"/>
          <w:szCs w:val="22"/>
        </w:rPr>
      </w:pPr>
      <w:ins w:id="388" w:author="Alex" w:date="2020-04-20T11:42:00Z">
        <w:r w:rsidRPr="00560CAE">
          <w:rPr>
            <w:rFonts w:eastAsiaTheme="minorEastAsia" w:cstheme="minorBidi"/>
            <w:b/>
            <w:kern w:val="2"/>
            <w:sz w:val="22"/>
            <w:szCs w:val="22"/>
            <w:lang w:val="en-US" w:eastAsia="zh-CN"/>
          </w:rPr>
          <w:t>ML1-</w:t>
        </w:r>
      </w:ins>
      <w:ins w:id="389" w:author="Alex" w:date="2020-04-20T11:45:00Z">
        <w:r>
          <w:rPr>
            <w:rFonts w:eastAsiaTheme="minorEastAsia" w:cstheme="minorBidi"/>
            <w:b/>
            <w:kern w:val="2"/>
            <w:sz w:val="22"/>
            <w:szCs w:val="22"/>
            <w:lang w:val="en-US" w:eastAsia="zh-CN"/>
          </w:rPr>
          <w:t>8</w:t>
        </w:r>
      </w:ins>
      <w:ins w:id="390" w:author="Alex" w:date="2020-04-20T11:42:00Z">
        <w:r w:rsidRPr="00560CAE">
          <w:rPr>
            <w:rFonts w:eastAsiaTheme="minorEastAsia" w:cstheme="minorBidi"/>
            <w:b/>
            <w:kern w:val="2"/>
            <w:sz w:val="22"/>
            <w:szCs w:val="22"/>
            <w:lang w:val="en-US" w:eastAsia="zh-CN"/>
          </w:rPr>
          <w:t>)</w:t>
        </w:r>
        <w:r>
          <w:rPr>
            <w:rFonts w:eastAsiaTheme="minorEastAsia" w:cstheme="minorBidi"/>
            <w:b/>
            <w:kern w:val="2"/>
            <w:sz w:val="22"/>
            <w:szCs w:val="22"/>
            <w:lang w:val="en-US" w:eastAsia="zh-CN"/>
          </w:rPr>
          <w:t xml:space="preserve"> </w:t>
        </w:r>
        <w:r w:rsidRPr="00F028F5">
          <w:rPr>
            <w:rFonts w:eastAsiaTheme="minorEastAsia" w:cstheme="minorBidi"/>
            <w:kern w:val="2"/>
            <w:sz w:val="22"/>
            <w:szCs w:val="22"/>
          </w:rPr>
          <w:t>Kuhn, M. &amp; Johnson, K. Applied predictive modeling. (Springer, 2013).</w:t>
        </w:r>
      </w:ins>
    </w:p>
    <w:p w14:paraId="71B49FA0" w14:textId="005955E1" w:rsidR="00F06CB9" w:rsidRDefault="00F06CB9" w:rsidP="00F06CB9">
      <w:pPr>
        <w:pStyle w:val="NormalWeb"/>
        <w:spacing w:before="0" w:beforeAutospacing="0" w:after="120" w:afterAutospacing="0"/>
        <w:jc w:val="both"/>
        <w:rPr>
          <w:ins w:id="391" w:author="Alex" w:date="2020-04-20T11:45:00Z"/>
          <w:rFonts w:eastAsiaTheme="minorEastAsia" w:cstheme="minorBidi"/>
          <w:kern w:val="2"/>
          <w:sz w:val="22"/>
          <w:szCs w:val="22"/>
        </w:rPr>
      </w:pPr>
      <w:ins w:id="392" w:author="Alex" w:date="2020-04-20T11:45:00Z">
        <w:r w:rsidRPr="00560CAE">
          <w:rPr>
            <w:rFonts w:eastAsiaTheme="minorEastAsia" w:cstheme="minorBidi"/>
            <w:b/>
            <w:kern w:val="2"/>
            <w:sz w:val="22"/>
            <w:szCs w:val="22"/>
            <w:lang w:val="en-US" w:eastAsia="zh-CN"/>
          </w:rPr>
          <w:t>ML1-</w:t>
        </w:r>
        <w:r>
          <w:rPr>
            <w:rFonts w:eastAsiaTheme="minorEastAsia" w:cstheme="minorBidi"/>
            <w:b/>
            <w:kern w:val="2"/>
            <w:sz w:val="22"/>
            <w:szCs w:val="22"/>
            <w:lang w:val="en-US" w:eastAsia="zh-CN"/>
          </w:rPr>
          <w:t>9</w:t>
        </w:r>
        <w:r w:rsidRPr="00560CAE">
          <w:rPr>
            <w:rFonts w:eastAsiaTheme="minorEastAsia" w:cstheme="minorBidi"/>
            <w:b/>
            <w:kern w:val="2"/>
            <w:sz w:val="22"/>
            <w:szCs w:val="22"/>
            <w:lang w:val="en-US" w:eastAsia="zh-CN"/>
          </w:rPr>
          <w:t>)</w:t>
        </w:r>
        <w:r w:rsidRPr="00560CAE">
          <w:rPr>
            <w:rFonts w:eastAsiaTheme="minorEastAsia" w:cstheme="minorBidi"/>
            <w:kern w:val="2"/>
            <w:sz w:val="22"/>
            <w:szCs w:val="22"/>
            <w:lang w:val="en-US" w:eastAsia="zh-CN"/>
          </w:rPr>
          <w:t xml:space="preserve"> </w:t>
        </w:r>
        <w:r w:rsidRPr="00F028F5">
          <w:rPr>
            <w:rFonts w:eastAsiaTheme="minorEastAsia" w:cstheme="minorBidi"/>
            <w:kern w:val="2"/>
            <w:sz w:val="22"/>
            <w:szCs w:val="22"/>
          </w:rPr>
          <w:t>A. B. Sahakyan, V. S. Chambers, G. Marsico, T. Santner, M. Di Antonio, S. Balasubramanian, Machine learning model for sequence driven G-quadruplex formation. Sci. Reports 7, 14535 (2017).</w:t>
        </w:r>
      </w:ins>
    </w:p>
    <w:p w14:paraId="753D3AC6" w14:textId="483A40D9" w:rsidR="00FB22C7" w:rsidRPr="00F658BF" w:rsidRDefault="00F658BF" w:rsidP="0015176F">
      <w:pPr>
        <w:pStyle w:val="NormalWeb"/>
        <w:spacing w:before="0" w:beforeAutospacing="0" w:after="120" w:afterAutospacing="0"/>
        <w:jc w:val="both"/>
        <w:rPr>
          <w:ins w:id="393" w:author="Alex" w:date="2020-04-02T18:01:00Z"/>
          <w:rFonts w:eastAsiaTheme="minorEastAsia" w:cstheme="minorBidi"/>
          <w:kern w:val="2"/>
          <w:sz w:val="22"/>
          <w:szCs w:val="22"/>
        </w:rPr>
      </w:pPr>
      <w:ins w:id="394" w:author="Alex" w:date="2020-04-02T18:13:00Z">
        <w:r w:rsidRPr="00F658BF">
          <w:rPr>
            <w:rFonts w:eastAsiaTheme="minorEastAsia" w:cstheme="minorBidi"/>
            <w:b/>
            <w:kern w:val="2"/>
            <w:sz w:val="22"/>
            <w:szCs w:val="22"/>
          </w:rPr>
          <w:t>ML1-10</w:t>
        </w:r>
        <w:r w:rsidR="00F53C95" w:rsidRPr="00F658BF">
          <w:rPr>
            <w:rFonts w:eastAsiaTheme="minorEastAsia" w:cstheme="minorBidi"/>
            <w:b/>
            <w:kern w:val="2"/>
            <w:sz w:val="22"/>
            <w:szCs w:val="22"/>
          </w:rPr>
          <w:t>)</w:t>
        </w:r>
        <w:r w:rsidR="00F53C95" w:rsidRPr="00F658BF">
          <w:rPr>
            <w:rFonts w:eastAsiaTheme="minorEastAsia" w:cstheme="minorBidi"/>
            <w:kern w:val="2"/>
            <w:sz w:val="22"/>
            <w:szCs w:val="22"/>
          </w:rPr>
          <w:t xml:space="preserve"> </w:t>
        </w:r>
      </w:ins>
      <w:ins w:id="395" w:author="Alex" w:date="2020-04-20T12:02:00Z">
        <w:r w:rsidR="002602D2">
          <w:rPr>
            <w:rFonts w:eastAsiaTheme="minorEastAsia" w:cstheme="minorBidi"/>
            <w:kern w:val="2"/>
            <w:sz w:val="22"/>
            <w:szCs w:val="22"/>
          </w:rPr>
          <w:t xml:space="preserve">M. Schmidt, H. Lipson, </w:t>
        </w:r>
      </w:ins>
      <w:ins w:id="396" w:author="Alex" w:date="2020-04-20T12:03:00Z">
        <w:r w:rsidR="002602D2">
          <w:rPr>
            <w:rFonts w:eastAsiaTheme="minorEastAsia" w:cstheme="minorBidi"/>
            <w:kern w:val="2"/>
            <w:sz w:val="22"/>
            <w:szCs w:val="22"/>
          </w:rPr>
          <w:t>Distilling free-form natural laws from experimental data. Science 324, 81-85</w:t>
        </w:r>
      </w:ins>
      <w:ins w:id="397" w:author="Alex" w:date="2020-04-20T12:04:00Z">
        <w:r w:rsidR="002602D2">
          <w:rPr>
            <w:rFonts w:eastAsiaTheme="minorEastAsia" w:cstheme="minorBidi"/>
            <w:kern w:val="2"/>
            <w:sz w:val="22"/>
            <w:szCs w:val="22"/>
          </w:rPr>
          <w:t xml:space="preserve"> (2009).</w:t>
        </w:r>
      </w:ins>
    </w:p>
    <w:p w14:paraId="014708A3" w14:textId="77777777" w:rsidR="004B2E3E" w:rsidRPr="009D687F" w:rsidRDefault="004B2E3E" w:rsidP="0015176F">
      <w:pPr>
        <w:pStyle w:val="NormalWeb"/>
        <w:spacing w:before="0" w:beforeAutospacing="0" w:after="120" w:afterAutospacing="0"/>
        <w:jc w:val="both"/>
        <w:rPr>
          <w:rFonts w:eastAsiaTheme="minorEastAsia" w:cstheme="minorBidi"/>
          <w:kern w:val="2"/>
          <w:szCs w:val="22"/>
          <w:lang w:val="en-US" w:eastAsia="zh-CN"/>
        </w:rPr>
      </w:pPr>
    </w:p>
    <w:p w14:paraId="12BA207A" w14:textId="77777777" w:rsidR="009320C7" w:rsidRPr="00215EF8" w:rsidRDefault="009320C7" w:rsidP="009320C7">
      <w:pPr>
        <w:pStyle w:val="NormalWeb"/>
        <w:spacing w:before="0" w:beforeAutospacing="0" w:after="120" w:afterAutospacing="0"/>
        <w:jc w:val="both"/>
        <w:rPr>
          <w:rFonts w:eastAsiaTheme="minorEastAsia"/>
          <w:b/>
          <w:color w:val="FF0000"/>
          <w:lang w:val="en-US" w:eastAsia="zh-CN"/>
        </w:rPr>
      </w:pPr>
      <w:r w:rsidRPr="008F27E2">
        <w:rPr>
          <w:rFonts w:eastAsiaTheme="minorEastAsia"/>
          <w:b/>
          <w:i/>
          <w:iCs/>
          <w:lang w:val="en-US" w:eastAsia="zh-CN"/>
        </w:rPr>
        <w:t>In vitro</w:t>
      </w:r>
      <w:r w:rsidRPr="008F27E2">
        <w:rPr>
          <w:rFonts w:eastAsiaTheme="minorEastAsia"/>
          <w:b/>
          <w:lang w:val="en-US" w:eastAsia="zh-CN"/>
        </w:rPr>
        <w:t xml:space="preserve"> and</w:t>
      </w:r>
      <w:r w:rsidRPr="008F27E2">
        <w:rPr>
          <w:rFonts w:eastAsiaTheme="minorEastAsia"/>
          <w:b/>
          <w:i/>
          <w:iCs/>
          <w:lang w:val="en-US" w:eastAsia="zh-CN"/>
        </w:rPr>
        <w:t xml:space="preserve"> vivo</w:t>
      </w:r>
      <w:r w:rsidRPr="008F27E2">
        <w:rPr>
          <w:rFonts w:eastAsiaTheme="minorEastAsia"/>
          <w:b/>
          <w:lang w:val="en-US" w:eastAsia="zh-CN"/>
        </w:rPr>
        <w:t xml:space="preserve"> </w:t>
      </w:r>
      <w:r w:rsidRPr="0031074C">
        <w:rPr>
          <w:rFonts w:eastAsiaTheme="minorEastAsia"/>
          <w:b/>
          <w:vertAlign w:val="superscript"/>
          <w:lang w:val="en-US" w:eastAsia="zh-CN"/>
        </w:rPr>
        <w:t>1</w:t>
      </w:r>
      <w:r w:rsidRPr="008F27E2">
        <w:rPr>
          <w:rFonts w:eastAsiaTheme="minorEastAsia"/>
          <w:b/>
          <w:lang w:val="en-US" w:eastAsia="zh-CN"/>
        </w:rPr>
        <w:t xml:space="preserve">H NMR </w:t>
      </w:r>
      <w:r w:rsidRPr="00934D45">
        <w:rPr>
          <w:rFonts w:eastAsiaTheme="minorEastAsia"/>
          <w:b/>
          <w:color w:val="FF0000"/>
          <w:highlight w:val="yellow"/>
          <w:lang w:val="en-US" w:eastAsia="zh-CN"/>
        </w:rPr>
        <w:t>(</w:t>
      </w:r>
      <w:r>
        <w:rPr>
          <w:rFonts w:eastAsiaTheme="minorEastAsia"/>
          <w:b/>
          <w:color w:val="FF0000"/>
          <w:highlight w:val="yellow"/>
          <w:lang w:val="en-US" w:eastAsia="zh-CN"/>
        </w:rPr>
        <w:t xml:space="preserve">XX to be </w:t>
      </w:r>
      <w:r w:rsidRPr="00934D45">
        <w:rPr>
          <w:rFonts w:eastAsiaTheme="minorEastAsia"/>
          <w:b/>
          <w:color w:val="FF0000"/>
          <w:highlight w:val="yellow"/>
          <w:lang w:val="en-US" w:eastAsia="zh-CN"/>
        </w:rPr>
        <w:t>written by Lukas)</w:t>
      </w:r>
    </w:p>
    <w:p w14:paraId="097CB07B" w14:textId="77777777" w:rsidR="009320C7" w:rsidRDefault="009320C7" w:rsidP="009320C7">
      <w:pPr>
        <w:spacing w:after="120"/>
        <w:rPr>
          <w:rFonts w:eastAsiaTheme="minorEastAsia"/>
        </w:rPr>
      </w:pPr>
      <w:r w:rsidRPr="008118FA">
        <w:rPr>
          <w:rFonts w:eastAsiaTheme="minorEastAsia"/>
          <w:i/>
          <w:iCs/>
        </w:rPr>
        <w:t>In vitro</w:t>
      </w:r>
      <w:r>
        <w:rPr>
          <w:rFonts w:eastAsiaTheme="minorEastAsia"/>
        </w:rPr>
        <w:t xml:space="preserve"> </w:t>
      </w:r>
      <w:r w:rsidRPr="008118FA">
        <w:rPr>
          <w:rFonts w:eastAsiaTheme="minorEastAsia"/>
          <w:vertAlign w:val="superscript"/>
        </w:rPr>
        <w:t>1</w:t>
      </w:r>
      <w:r>
        <w:rPr>
          <w:rFonts w:eastAsiaTheme="minorEastAsia"/>
        </w:rPr>
        <w:t xml:space="preserve">H NMR </w:t>
      </w:r>
      <w:r w:rsidRPr="00EE3F42">
        <w:rPr>
          <w:rFonts w:eastAsiaTheme="minorEastAsia"/>
          <w:color w:val="FF0000"/>
        </w:rPr>
        <w:t xml:space="preserve">(which can be combined with the above </w:t>
      </w:r>
      <w:r w:rsidRPr="00EE3F42">
        <w:rPr>
          <w:rFonts w:eastAsiaTheme="minorEastAsia"/>
          <w:color w:val="FF0000"/>
          <w:vertAlign w:val="superscript"/>
        </w:rPr>
        <w:t>1</w:t>
      </w:r>
      <w:r w:rsidRPr="00EE3F42">
        <w:rPr>
          <w:rFonts w:eastAsiaTheme="minorEastAsia"/>
          <w:color w:val="FF0000"/>
        </w:rPr>
        <w:t>H NMR experiment in IECB, or we can just delete the NMR experiments and data in IECB)</w:t>
      </w:r>
    </w:p>
    <w:p w14:paraId="0F8B0F17" w14:textId="77777777" w:rsidR="009320C7" w:rsidRDefault="009320C7" w:rsidP="009320C7">
      <w:pPr>
        <w:spacing w:after="120"/>
        <w:rPr>
          <w:rFonts w:eastAsiaTheme="minorEastAsia"/>
        </w:rPr>
      </w:pPr>
      <w:r w:rsidRPr="00DD3775">
        <w:rPr>
          <w:rFonts w:eastAsiaTheme="minorEastAsia"/>
        </w:rPr>
        <w:t>Flow cytometry</w:t>
      </w:r>
      <w:r>
        <w:rPr>
          <w:rFonts w:eastAsiaTheme="minorEastAsia"/>
        </w:rPr>
        <w:t xml:space="preserve">; </w:t>
      </w:r>
      <w:r w:rsidRPr="00DD3775">
        <w:rPr>
          <w:rFonts w:eastAsiaTheme="minorEastAsia"/>
        </w:rPr>
        <w:t>Confocal microscopy</w:t>
      </w:r>
    </w:p>
    <w:p w14:paraId="64CEA5DE" w14:textId="77777777" w:rsidR="009320C7" w:rsidRDefault="009320C7" w:rsidP="009320C7">
      <w:pPr>
        <w:spacing w:after="120"/>
        <w:rPr>
          <w:rFonts w:eastAsiaTheme="minorEastAsia"/>
        </w:rPr>
      </w:pPr>
      <w:r w:rsidRPr="009320C7">
        <w:rPr>
          <w:rFonts w:eastAsiaTheme="minorEastAsia"/>
        </w:rPr>
        <w:t>In cell</w:t>
      </w:r>
      <w:r>
        <w:rPr>
          <w:rFonts w:eastAsiaTheme="minorEastAsia"/>
        </w:rPr>
        <w:t xml:space="preserve"> </w:t>
      </w:r>
      <w:r w:rsidRPr="008118FA">
        <w:rPr>
          <w:rFonts w:eastAsiaTheme="minorEastAsia"/>
          <w:vertAlign w:val="superscript"/>
        </w:rPr>
        <w:t>1</w:t>
      </w:r>
      <w:r>
        <w:rPr>
          <w:rFonts w:eastAsiaTheme="minorEastAsia"/>
        </w:rPr>
        <w:t xml:space="preserve">H NMR </w:t>
      </w:r>
    </w:p>
    <w:p w14:paraId="66BE1E8C" w14:textId="77777777" w:rsidR="009320C7" w:rsidRDefault="009320C7" w:rsidP="009320C7">
      <w:pPr>
        <w:spacing w:after="120"/>
        <w:rPr>
          <w:rFonts w:eastAsiaTheme="minorEastAsia"/>
        </w:rPr>
      </w:pPr>
      <w:r w:rsidRPr="004B2E3E">
        <w:rPr>
          <w:rFonts w:eastAsiaTheme="minorEastAsia"/>
          <w:highlight w:val="yellow"/>
        </w:rPr>
        <w:t xml:space="preserve">(Please </w:t>
      </w:r>
      <w:r>
        <w:rPr>
          <w:rFonts w:eastAsiaTheme="minorEastAsia"/>
          <w:highlight w:val="yellow"/>
        </w:rPr>
        <w:t>insert</w:t>
      </w:r>
      <w:r w:rsidRPr="004B2E3E">
        <w:rPr>
          <w:rFonts w:eastAsiaTheme="minorEastAsia"/>
          <w:highlight w:val="yellow"/>
        </w:rPr>
        <w:t xml:space="preserve"> the literature needed in all corresponding </w:t>
      </w:r>
      <w:r>
        <w:rPr>
          <w:rFonts w:eastAsiaTheme="minorEastAsia"/>
          <w:highlight w:val="yellow"/>
        </w:rPr>
        <w:t>experiment, results and discussion parts</w:t>
      </w:r>
      <w:r w:rsidRPr="004B2E3E">
        <w:rPr>
          <w:rFonts w:eastAsiaTheme="minorEastAsia"/>
          <w:highlight w:val="yellow"/>
        </w:rPr>
        <w:t>, we will reform it later)</w:t>
      </w:r>
    </w:p>
    <w:p w14:paraId="3A3D932F" w14:textId="67443B6D" w:rsidR="00215EF8" w:rsidRDefault="00215EF8" w:rsidP="0015176F">
      <w:pPr>
        <w:pStyle w:val="NormalWeb"/>
        <w:spacing w:before="0" w:beforeAutospacing="0" w:after="120" w:afterAutospacing="0"/>
        <w:jc w:val="both"/>
        <w:rPr>
          <w:rFonts w:eastAsiaTheme="minorEastAsia"/>
          <w:b/>
          <w:color w:val="FF0000"/>
          <w:lang w:val="en-US" w:eastAsia="zh-CN"/>
        </w:rPr>
      </w:pPr>
    </w:p>
    <w:p w14:paraId="3FA8BE22" w14:textId="77777777" w:rsidR="00215EF8" w:rsidRPr="0015176F" w:rsidRDefault="00215EF8" w:rsidP="0015176F">
      <w:pPr>
        <w:pStyle w:val="NormalWeb"/>
        <w:spacing w:before="0" w:beforeAutospacing="0" w:after="120" w:afterAutospacing="0"/>
        <w:jc w:val="both"/>
        <w:rPr>
          <w:rFonts w:eastAsiaTheme="minorEastAsia"/>
          <w:b/>
          <w:color w:val="FF0000"/>
          <w:lang w:val="en-US" w:eastAsia="zh-CN"/>
        </w:rPr>
      </w:pPr>
    </w:p>
    <w:p w14:paraId="4A5F9BE1" w14:textId="77777777" w:rsidR="00F42590" w:rsidRDefault="00F42590">
      <w:pPr>
        <w:widowControl/>
        <w:jc w:val="left"/>
        <w:rPr>
          <w:rFonts w:asciiTheme="majorHAnsi" w:eastAsiaTheme="majorEastAsia" w:hAnsiTheme="majorHAnsi" w:cstheme="majorBidi"/>
          <w:b/>
          <w:bCs/>
          <w:sz w:val="32"/>
          <w:szCs w:val="32"/>
        </w:rPr>
      </w:pPr>
      <w:r>
        <w:br w:type="page"/>
      </w:r>
    </w:p>
    <w:p w14:paraId="7D37EB1F" w14:textId="5B80E2D9" w:rsidR="006F461B" w:rsidRDefault="006F461B" w:rsidP="005B5678">
      <w:pPr>
        <w:pStyle w:val="Heading2"/>
      </w:pPr>
      <w:commentRangeStart w:id="398"/>
      <w:r>
        <w:rPr>
          <w:rFonts w:hint="eastAsia"/>
        </w:rPr>
        <w:lastRenderedPageBreak/>
        <w:t>R</w:t>
      </w:r>
      <w:r>
        <w:t>esults</w:t>
      </w:r>
      <w:del w:id="399" w:author="Alex" w:date="2020-04-23T00:13:00Z">
        <w:r w:rsidDel="00DB0477">
          <w:delText xml:space="preserve"> and discussion</w:delText>
        </w:r>
      </w:del>
      <w:commentRangeEnd w:id="398"/>
      <w:r w:rsidR="00DB0477">
        <w:rPr>
          <w:rStyle w:val="CommentReference"/>
          <w:rFonts w:ascii="Times New Roman" w:eastAsia="Times New Roman" w:hAnsi="Times New Roman" w:cstheme="minorBidi"/>
          <w:b w:val="0"/>
          <w:bCs w:val="0"/>
        </w:rPr>
        <w:commentReference w:id="398"/>
      </w:r>
    </w:p>
    <w:p w14:paraId="778D346B" w14:textId="6C453ACC" w:rsidR="00F439F6" w:rsidRPr="008A0F52" w:rsidRDefault="004C04ED" w:rsidP="008A0F52">
      <w:pPr>
        <w:pStyle w:val="NormalWeb"/>
        <w:spacing w:before="240" w:beforeAutospacing="0" w:after="120" w:afterAutospacing="0"/>
        <w:jc w:val="both"/>
        <w:rPr>
          <w:lang w:val="en-US"/>
        </w:rPr>
      </w:pPr>
      <w:r>
        <w:rPr>
          <w:b/>
          <w:lang w:val="en-US"/>
        </w:rPr>
        <w:t>Sequence</w:t>
      </w:r>
      <w:r w:rsidR="00D92F5E">
        <w:rPr>
          <w:b/>
          <w:lang w:val="en-US"/>
        </w:rPr>
        <w:t>s</w:t>
      </w:r>
      <w:r>
        <w:rPr>
          <w:b/>
          <w:lang w:val="en-US"/>
        </w:rPr>
        <w:t xml:space="preserve"> design</w:t>
      </w:r>
    </w:p>
    <w:p w14:paraId="3E11E1DE" w14:textId="44391B69" w:rsidR="001E09A1" w:rsidRDefault="00800FEC" w:rsidP="00771009">
      <w:pPr>
        <w:spacing w:after="120"/>
        <w:rPr>
          <w:rFonts w:eastAsiaTheme="minorEastAsia"/>
        </w:rPr>
      </w:pPr>
      <w:r w:rsidRPr="00A119D5">
        <w:rPr>
          <w:rFonts w:eastAsiaTheme="minorEastAsia"/>
          <w:b/>
        </w:rPr>
        <w:t xml:space="preserve">Table </w:t>
      </w:r>
      <w:r w:rsidR="004924BD">
        <w:rPr>
          <w:rFonts w:eastAsiaTheme="minorEastAsia"/>
          <w:b/>
        </w:rPr>
        <w:t>S2</w:t>
      </w:r>
      <w:r w:rsidR="004C04ED">
        <w:rPr>
          <w:rFonts w:eastAsiaTheme="minorEastAsia"/>
        </w:rPr>
        <w:t xml:space="preserve"> summarizes the results obtained for</w:t>
      </w:r>
      <w:r>
        <w:rPr>
          <w:rFonts w:eastAsiaTheme="minorEastAsia"/>
        </w:rPr>
        <w:t xml:space="preserve"> 60 groups </w:t>
      </w:r>
      <w:r w:rsidR="004C04ED">
        <w:rPr>
          <w:rFonts w:eastAsiaTheme="minorEastAsia"/>
        </w:rPr>
        <w:t>of</w:t>
      </w:r>
      <w:r>
        <w:rPr>
          <w:rFonts w:eastAsiaTheme="minorEastAsia"/>
        </w:rPr>
        <w:t xml:space="preserve"> three sequences with different </w:t>
      </w:r>
      <w:r w:rsidR="000921D7">
        <w:rPr>
          <w:rFonts w:eastAsiaTheme="minorEastAsia"/>
        </w:rPr>
        <w:t>spacer</w:t>
      </w:r>
      <w:r>
        <w:rPr>
          <w:rFonts w:eastAsiaTheme="minorEastAsia"/>
        </w:rPr>
        <w:t xml:space="preserve"> arrangements.</w:t>
      </w:r>
      <w:r w:rsidR="00A6362A">
        <w:rPr>
          <w:rFonts w:eastAsiaTheme="minorEastAsia"/>
        </w:rPr>
        <w:t xml:space="preserve"> Each sequence has four C-tracts</w:t>
      </w:r>
      <w:r w:rsidR="004C04ED">
        <w:rPr>
          <w:rFonts w:eastAsiaTheme="minorEastAsia"/>
        </w:rPr>
        <w:t xml:space="preserve"> of equal length (C</w:t>
      </w:r>
      <w:r w:rsidR="004C04ED" w:rsidRPr="00771009">
        <w:rPr>
          <w:rFonts w:eastAsiaTheme="minorEastAsia"/>
          <w:vertAlign w:val="subscript"/>
        </w:rPr>
        <w:t>3</w:t>
      </w:r>
      <w:r w:rsidR="004C04ED">
        <w:rPr>
          <w:rFonts w:eastAsiaTheme="minorEastAsia"/>
        </w:rPr>
        <w:t xml:space="preserve"> to C</w:t>
      </w:r>
      <w:r w:rsidR="004C04ED" w:rsidRPr="00771009">
        <w:rPr>
          <w:rFonts w:eastAsiaTheme="minorEastAsia"/>
          <w:vertAlign w:val="subscript"/>
        </w:rPr>
        <w:t>6</w:t>
      </w:r>
      <w:r w:rsidR="004C04ED">
        <w:rPr>
          <w:rFonts w:eastAsiaTheme="minorEastAsia"/>
        </w:rPr>
        <w:t>)</w:t>
      </w:r>
      <w:r w:rsidR="00A6362A">
        <w:rPr>
          <w:rFonts w:eastAsiaTheme="minorEastAsia"/>
        </w:rPr>
        <w:t xml:space="preserve"> separated by three </w:t>
      </w:r>
      <w:r w:rsidR="00EE3F42">
        <w:rPr>
          <w:rFonts w:eastAsiaTheme="minorEastAsia"/>
        </w:rPr>
        <w:t>spacer</w:t>
      </w:r>
      <w:r w:rsidR="00A6362A">
        <w:rPr>
          <w:rFonts w:eastAsiaTheme="minorEastAsia"/>
        </w:rPr>
        <w:t xml:space="preserve"> regions</w:t>
      </w:r>
      <w:r w:rsidR="004C04ED">
        <w:rPr>
          <w:rFonts w:eastAsiaTheme="minorEastAsia"/>
        </w:rPr>
        <w:t xml:space="preserve">, </w:t>
      </w:r>
      <w:r w:rsidR="00260599">
        <w:rPr>
          <w:rFonts w:eastAsiaTheme="minorEastAsia"/>
        </w:rPr>
        <w:t xml:space="preserve">which should </w:t>
      </w:r>
      <w:r w:rsidR="004C04ED">
        <w:rPr>
          <w:rFonts w:eastAsiaTheme="minorEastAsia"/>
        </w:rPr>
        <w:t>allow the</w:t>
      </w:r>
      <w:r w:rsidR="00A6362A">
        <w:rPr>
          <w:rFonts w:eastAsiaTheme="minorEastAsia"/>
        </w:rPr>
        <w:t xml:space="preserve"> for</w:t>
      </w:r>
      <w:r w:rsidR="004C04ED">
        <w:rPr>
          <w:rFonts w:eastAsiaTheme="minorEastAsia"/>
        </w:rPr>
        <w:t>mation of</w:t>
      </w:r>
      <w:r w:rsidR="00A6362A">
        <w:rPr>
          <w:rFonts w:eastAsiaTheme="minorEastAsia"/>
        </w:rPr>
        <w:t xml:space="preserve"> a</w:t>
      </w:r>
      <w:r w:rsidR="004C04ED">
        <w:rPr>
          <w:rFonts w:eastAsiaTheme="minorEastAsia"/>
        </w:rPr>
        <w:t>n</w:t>
      </w:r>
      <w:r w:rsidR="00A6362A">
        <w:rPr>
          <w:rFonts w:eastAsiaTheme="minorEastAsia"/>
        </w:rPr>
        <w:t xml:space="preserve"> intramolecular </w:t>
      </w:r>
      <w:proofErr w:type="spellStart"/>
      <w:r w:rsidR="00A6362A">
        <w:rPr>
          <w:rFonts w:eastAsiaTheme="minorEastAsia"/>
        </w:rPr>
        <w:t>i</w:t>
      </w:r>
      <w:proofErr w:type="spellEnd"/>
      <w:r w:rsidR="00A6362A">
        <w:rPr>
          <w:rFonts w:eastAsiaTheme="minorEastAsia"/>
        </w:rPr>
        <w:t>-motif</w:t>
      </w:r>
      <w:r w:rsidR="00100DD5">
        <w:rPr>
          <w:rFonts w:eastAsiaTheme="minorEastAsia"/>
        </w:rPr>
        <w:t xml:space="preserve"> </w:t>
      </w:r>
      <w:r w:rsidR="00100DD5">
        <w:rPr>
          <w:rFonts w:eastAsiaTheme="minorEastAsia"/>
        </w:rPr>
        <w:fldChar w:fldCharType="begin"/>
      </w:r>
      <w:r w:rsidR="00100DD5">
        <w:rPr>
          <w:rFonts w:eastAsiaTheme="minorEastAsia"/>
        </w:rPr>
        <w:instrText xml:space="preserve"> ADDIN EN.CITE &lt;EndNote&gt;&lt;Cite&gt;&lt;Author&gt;Mergny&lt;/Author&gt;&lt;Year&gt;1995&lt;/Year&gt;&lt;RecNum&gt;2&lt;/RecNum&gt;&lt;DisplayText&gt;(10)&lt;/DisplayText&gt;&lt;record&gt;&lt;rec-number&gt;2&lt;/rec-number&gt;&lt;foreign-keys&gt;&lt;key app="EN" db-id="2ar0zdpzpd9axqe2vppvt0alxfdfxrv2d52e" timestamp="1548883617"&gt;2&lt;/key&gt;&lt;key app="ENWeb" db-id=""&gt;0&lt;/key&gt;&lt;/foreign-keys&gt;&lt;ref-type name="Journal Article"&gt;17&lt;/ref-type&gt;&lt;contributors&gt;&lt;authors&gt;&lt;author&gt;Mergny, Jean-Louis&lt;/author&gt;&lt;author&gt;Lacroix, Laurent&lt;/author&gt;&lt;author&gt;Han, Xiaogang&lt;/author&gt;&lt;author&gt;Leroy, Jean-Louis&lt;/author&gt;&lt;author&gt;Helene, Claude&lt;/author&gt;&lt;/authors&gt;&lt;/contributors&gt;&lt;titles&gt;&lt;title&gt;Intramolecular Folding of Pyrimidine Oligodeoxynucleotides into an i-DNA Motif&lt;/title&gt;&lt;secondary-title&gt;Journal of the American Chemical Society&lt;/secondary-title&gt;&lt;/titles&gt;&lt;periodical&gt;&lt;full-title&gt;Journal of the American Chemical Society&lt;/full-title&gt;&lt;/periodical&gt;&lt;pages&gt;8887-8898&lt;/pages&gt;&lt;volume&gt;117&lt;/volume&gt;&lt;number&gt;35&lt;/number&gt;&lt;dates&gt;&lt;year&gt;1995&lt;/year&gt;&lt;/dates&gt;&lt;isbn&gt;0002-7863&lt;/isbn&gt;&lt;urls&gt;&lt;/urls&gt;&lt;electronic-resource-num&gt;10.1021/ja00140a001&lt;/electronic-resource-num&gt;&lt;/record&gt;&lt;/Cite&gt;&lt;/EndNote&gt;</w:instrText>
      </w:r>
      <w:r w:rsidR="00100DD5">
        <w:rPr>
          <w:rFonts w:eastAsiaTheme="minorEastAsia"/>
        </w:rPr>
        <w:fldChar w:fldCharType="separate"/>
      </w:r>
      <w:r w:rsidR="00100DD5">
        <w:rPr>
          <w:rFonts w:eastAsiaTheme="minorEastAsia"/>
          <w:noProof/>
        </w:rPr>
        <w:t>(10)</w:t>
      </w:r>
      <w:r w:rsidR="00100DD5">
        <w:rPr>
          <w:rFonts w:eastAsiaTheme="minorEastAsia"/>
        </w:rPr>
        <w:fldChar w:fldCharType="end"/>
      </w:r>
      <w:r w:rsidR="00A6362A">
        <w:rPr>
          <w:rFonts w:eastAsiaTheme="minorEastAsia"/>
        </w:rPr>
        <w:t>.</w:t>
      </w:r>
      <w:r>
        <w:rPr>
          <w:rFonts w:eastAsiaTheme="minorEastAsia" w:hint="eastAsia"/>
        </w:rPr>
        <w:t xml:space="preserve"> </w:t>
      </w:r>
      <w:r w:rsidR="004C04ED">
        <w:rPr>
          <w:rFonts w:eastAsiaTheme="minorEastAsia"/>
        </w:rPr>
        <w:t>The C</w:t>
      </w:r>
      <w:r w:rsidR="004C04ED" w:rsidRPr="00D2442B">
        <w:rPr>
          <w:rFonts w:eastAsiaTheme="minorEastAsia"/>
          <w:vertAlign w:val="subscript"/>
        </w:rPr>
        <w:t>3</w:t>
      </w:r>
      <w:r w:rsidR="004C04ED">
        <w:rPr>
          <w:rFonts w:eastAsiaTheme="minorEastAsia"/>
        </w:rPr>
        <w:t xml:space="preserve"> to C</w:t>
      </w:r>
      <w:r w:rsidR="004C04ED" w:rsidRPr="00D2442B">
        <w:rPr>
          <w:rFonts w:eastAsiaTheme="minorEastAsia"/>
          <w:vertAlign w:val="subscript"/>
        </w:rPr>
        <w:t>6</w:t>
      </w:r>
      <w:r w:rsidR="004C04ED">
        <w:rPr>
          <w:rFonts w:eastAsiaTheme="minorEastAsia"/>
        </w:rPr>
        <w:t xml:space="preserve"> range was chosen as </w:t>
      </w:r>
      <w:proofErr w:type="spellStart"/>
      <w:r w:rsidR="004C04ED">
        <w:rPr>
          <w:rFonts w:eastAsiaTheme="minorEastAsia"/>
        </w:rPr>
        <w:t>i</w:t>
      </w:r>
      <w:proofErr w:type="spellEnd"/>
      <w:r>
        <w:rPr>
          <w:rFonts w:eastAsiaTheme="minorEastAsia"/>
        </w:rPr>
        <w:t xml:space="preserve">-motif becomes very unstable </w:t>
      </w:r>
      <w:r w:rsidR="004C04ED">
        <w:rPr>
          <w:rFonts w:eastAsiaTheme="minorEastAsia"/>
        </w:rPr>
        <w:t>for shorter (C</w:t>
      </w:r>
      <w:r w:rsidR="004C04ED" w:rsidRPr="00771009">
        <w:rPr>
          <w:rFonts w:eastAsiaTheme="minorEastAsia"/>
          <w:vertAlign w:val="subscript"/>
        </w:rPr>
        <w:t>2</w:t>
      </w:r>
      <w:r w:rsidR="004C04ED">
        <w:rPr>
          <w:rFonts w:eastAsiaTheme="minorEastAsia"/>
        </w:rPr>
        <w:t xml:space="preserve">) </w:t>
      </w:r>
      <w:r>
        <w:rPr>
          <w:rFonts w:eastAsiaTheme="minorEastAsia"/>
        </w:rPr>
        <w:t>C-tract</w:t>
      </w:r>
      <w:r w:rsidR="004C04ED">
        <w:rPr>
          <w:rFonts w:eastAsiaTheme="minorEastAsia"/>
        </w:rPr>
        <w:t>s</w:t>
      </w:r>
      <w:r>
        <w:rPr>
          <w:rFonts w:eastAsiaTheme="minorEastAsia"/>
        </w:rPr>
        <w:t>, and is prone to</w:t>
      </w:r>
      <w:r w:rsidR="004C04ED">
        <w:rPr>
          <w:rFonts w:eastAsiaTheme="minorEastAsia"/>
        </w:rPr>
        <w:t xml:space="preserve"> </w:t>
      </w:r>
      <w:r w:rsidR="005E4AA4">
        <w:rPr>
          <w:rFonts w:eastAsiaTheme="minorEastAsia"/>
        </w:rPr>
        <w:t>form</w:t>
      </w:r>
      <w:r w:rsidR="004C04ED">
        <w:rPr>
          <w:rFonts w:eastAsiaTheme="minorEastAsia"/>
        </w:rPr>
        <w:t xml:space="preserve"> competing structures</w:t>
      </w:r>
      <w:r w:rsidR="005E4AA4">
        <w:rPr>
          <w:rFonts w:eastAsiaTheme="minorEastAsia"/>
        </w:rPr>
        <w:t xml:space="preserve"> </w:t>
      </w:r>
      <w:r w:rsidR="004C04ED">
        <w:rPr>
          <w:rFonts w:eastAsiaTheme="minorEastAsia"/>
        </w:rPr>
        <w:t>(</w:t>
      </w:r>
      <w:r w:rsidR="005E4AA4">
        <w:rPr>
          <w:rFonts w:eastAsiaTheme="minorEastAsia"/>
        </w:rPr>
        <w:t>inter</w:t>
      </w:r>
      <w:r w:rsidR="004C04ED">
        <w:rPr>
          <w:rFonts w:eastAsiaTheme="minorEastAsia"/>
        </w:rPr>
        <w:t>- or intra-</w:t>
      </w:r>
      <w:r w:rsidR="005E4AA4">
        <w:rPr>
          <w:rFonts w:eastAsiaTheme="minorEastAsia"/>
        </w:rPr>
        <w:t>molecular</w:t>
      </w:r>
      <w:r w:rsidR="004C04ED">
        <w:rPr>
          <w:rFonts w:eastAsiaTheme="minorEastAsia"/>
        </w:rPr>
        <w:t>)</w:t>
      </w:r>
      <w:r w:rsidR="005D347E">
        <w:rPr>
          <w:rFonts w:eastAsiaTheme="minorEastAsia"/>
        </w:rPr>
        <w:t xml:space="preserve"> when C-tract length is longer than six</w:t>
      </w:r>
      <w:r w:rsidR="00100DD5">
        <w:rPr>
          <w:rFonts w:eastAsiaTheme="minorEastAsia"/>
        </w:rPr>
        <w:t xml:space="preserve"> </w:t>
      </w:r>
      <w:r w:rsidR="00100DD5">
        <w:rPr>
          <w:rFonts w:eastAsiaTheme="minorEastAsia"/>
        </w:rPr>
        <w:fldChar w:fldCharType="begin">
          <w:fldData xml:space="preserve">PEVuZE5vdGU+PENpdGU+PEF1dGhvcj5NZXJnbnk8L0F1dGhvcj48WWVhcj4xOTk1PC9ZZWFyPjxS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=
</w:fldData>
        </w:fldChar>
      </w:r>
      <w:r w:rsidR="00100DD5">
        <w:rPr>
          <w:rFonts w:eastAsiaTheme="minorEastAsia"/>
        </w:rPr>
        <w:instrText xml:space="preserve"> ADDIN EN.CITE </w:instrText>
      </w:r>
      <w:r w:rsidR="00100DD5">
        <w:rPr>
          <w:rFonts w:eastAsiaTheme="minorEastAsia"/>
        </w:rPr>
        <w:fldChar w:fldCharType="begin">
          <w:fldData xml:space="preserve">PEVuZE5vdGU+PENpdGU+PEF1dGhvcj5NZXJnbnk8L0F1dGhvcj48WWVhcj4xOTk1PC9ZZWFyPjxS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=
</w:fldData>
        </w:fldChar>
      </w:r>
      <w:r w:rsidR="00100DD5">
        <w:rPr>
          <w:rFonts w:eastAsiaTheme="minorEastAsia"/>
        </w:rPr>
        <w:instrText xml:space="preserve"> ADDIN EN.CITE.DATA </w:instrText>
      </w:r>
      <w:r w:rsidR="00100DD5">
        <w:rPr>
          <w:rFonts w:eastAsiaTheme="minorEastAsia"/>
        </w:rPr>
      </w:r>
      <w:r w:rsidR="00100DD5">
        <w:rPr>
          <w:rFonts w:eastAsiaTheme="minorEastAsia"/>
        </w:rPr>
        <w:fldChar w:fldCharType="end"/>
      </w:r>
      <w:r w:rsidR="00100DD5">
        <w:rPr>
          <w:rFonts w:eastAsiaTheme="minorEastAsia"/>
        </w:rPr>
      </w:r>
      <w:r w:rsidR="00100DD5">
        <w:rPr>
          <w:rFonts w:eastAsiaTheme="minorEastAsia"/>
        </w:rPr>
        <w:fldChar w:fldCharType="separate"/>
      </w:r>
      <w:r w:rsidR="00100DD5">
        <w:rPr>
          <w:rFonts w:eastAsiaTheme="minorEastAsia"/>
          <w:noProof/>
        </w:rPr>
        <w:t>(7, 9, 10)</w:t>
      </w:r>
      <w:r w:rsidR="00100DD5">
        <w:rPr>
          <w:rFonts w:eastAsiaTheme="minorEastAsia"/>
        </w:rPr>
        <w:fldChar w:fldCharType="end"/>
      </w:r>
      <w:r w:rsidR="005D347E">
        <w:rPr>
          <w:rFonts w:eastAsiaTheme="minorEastAsia"/>
        </w:rPr>
        <w:t>.</w:t>
      </w:r>
      <w:r w:rsidR="00164867">
        <w:rPr>
          <w:rFonts w:eastAsiaTheme="minorEastAsia"/>
        </w:rPr>
        <w:t xml:space="preserve"> </w:t>
      </w:r>
      <w:r w:rsidR="00C32DAD">
        <w:rPr>
          <w:rFonts w:eastAsiaTheme="minorEastAsia"/>
        </w:rPr>
        <w:t xml:space="preserve">In order to reduce the number of </w:t>
      </w:r>
      <w:r w:rsidR="00EE3F42">
        <w:rPr>
          <w:rFonts w:eastAsiaTheme="minorEastAsia"/>
        </w:rPr>
        <w:t>spacer</w:t>
      </w:r>
      <w:r w:rsidR="00C32DAD">
        <w:rPr>
          <w:rFonts w:eastAsiaTheme="minorEastAsia"/>
        </w:rPr>
        <w:t xml:space="preserve"> arrangements, most sequence groups contain two identical </w:t>
      </w:r>
      <w:r w:rsidR="00EE3F42">
        <w:rPr>
          <w:rFonts w:eastAsiaTheme="minorEastAsia"/>
        </w:rPr>
        <w:t>spacer</w:t>
      </w:r>
      <w:r w:rsidR="00633D2B">
        <w:rPr>
          <w:rFonts w:eastAsiaTheme="minorEastAsia"/>
        </w:rPr>
        <w:t>s</w:t>
      </w:r>
      <w:r w:rsidR="00C32DAD">
        <w:rPr>
          <w:rFonts w:eastAsiaTheme="minorEastAsia"/>
        </w:rPr>
        <w:t>.</w:t>
      </w:r>
      <w:r w:rsidR="00C32DAD">
        <w:rPr>
          <w:rFonts w:eastAsiaTheme="minorEastAsia" w:hint="eastAsia"/>
        </w:rPr>
        <w:t xml:space="preserve"> </w:t>
      </w:r>
      <w:r w:rsidR="001E09A1">
        <w:rPr>
          <w:rFonts w:eastAsiaTheme="minorEastAsia"/>
        </w:rPr>
        <w:t xml:space="preserve">Each </w:t>
      </w:r>
      <w:r w:rsidR="00EE3F42">
        <w:rPr>
          <w:rFonts w:eastAsiaTheme="minorEastAsia"/>
        </w:rPr>
        <w:t>spacer</w:t>
      </w:r>
      <w:r w:rsidR="00164867">
        <w:rPr>
          <w:rFonts w:eastAsiaTheme="minorEastAsia"/>
        </w:rPr>
        <w:t xml:space="preserve"> </w:t>
      </w:r>
      <w:r w:rsidR="001E09A1">
        <w:rPr>
          <w:rFonts w:eastAsiaTheme="minorEastAsia"/>
        </w:rPr>
        <w:t>involve</w:t>
      </w:r>
      <w:r w:rsidR="004C04ED">
        <w:rPr>
          <w:rFonts w:eastAsiaTheme="minorEastAsia"/>
        </w:rPr>
        <w:t>s</w:t>
      </w:r>
      <w:r w:rsidR="001E09A1">
        <w:rPr>
          <w:rFonts w:eastAsiaTheme="minorEastAsia"/>
        </w:rPr>
        <w:t xml:space="preserve"> </w:t>
      </w:r>
      <w:r w:rsidR="00164867">
        <w:rPr>
          <w:rFonts w:eastAsiaTheme="minorEastAsia"/>
        </w:rPr>
        <w:t>one to six</w:t>
      </w:r>
      <w:r w:rsidR="001E09A1">
        <w:rPr>
          <w:rFonts w:eastAsiaTheme="minorEastAsia"/>
        </w:rPr>
        <w:t xml:space="preserve"> </w:t>
      </w:r>
      <w:ins w:id="400" w:author="Alex" w:date="2020-04-20T15:02:00Z">
        <w:r w:rsidR="00B5619E">
          <w:rPr>
            <w:rFonts w:eastAsiaTheme="minorEastAsia"/>
          </w:rPr>
          <w:t xml:space="preserve">thymine </w:t>
        </w:r>
      </w:ins>
      <w:r w:rsidR="001E09A1">
        <w:rPr>
          <w:rFonts w:eastAsiaTheme="minorEastAsia"/>
        </w:rPr>
        <w:t>nucleotides</w:t>
      </w:r>
      <w:r w:rsidR="00164867">
        <w:rPr>
          <w:rFonts w:eastAsiaTheme="minorEastAsia"/>
        </w:rPr>
        <w:t xml:space="preserve">, </w:t>
      </w:r>
      <w:r w:rsidR="004C04ED">
        <w:rPr>
          <w:rFonts w:eastAsiaTheme="minorEastAsia"/>
        </w:rPr>
        <w:t xml:space="preserve">and </w:t>
      </w:r>
      <w:r w:rsidR="00164867">
        <w:rPr>
          <w:rFonts w:eastAsiaTheme="minorEastAsia"/>
        </w:rPr>
        <w:t xml:space="preserve">total </w:t>
      </w:r>
      <w:r w:rsidR="00EE3F42">
        <w:rPr>
          <w:rFonts w:eastAsiaTheme="minorEastAsia"/>
        </w:rPr>
        <w:t>spacer</w:t>
      </w:r>
      <w:r w:rsidR="00164867">
        <w:rPr>
          <w:rFonts w:eastAsiaTheme="minorEastAsia"/>
        </w:rPr>
        <w:t xml:space="preserve"> length </w:t>
      </w:r>
      <w:r w:rsidR="001E09A1">
        <w:rPr>
          <w:rFonts w:eastAsiaTheme="minorEastAsia"/>
        </w:rPr>
        <w:t>was capped at</w:t>
      </w:r>
      <w:r w:rsidR="00164867">
        <w:rPr>
          <w:rFonts w:eastAsiaTheme="minorEastAsia"/>
        </w:rPr>
        <w:t xml:space="preserve"> twelve</w:t>
      </w:r>
      <w:r w:rsidR="001E09A1">
        <w:rPr>
          <w:rFonts w:eastAsiaTheme="minorEastAsia"/>
        </w:rPr>
        <w:t xml:space="preserve"> nucleotides. </w:t>
      </w:r>
      <w:r w:rsidR="00C32DAD">
        <w:rPr>
          <w:rFonts w:eastAsiaTheme="minorEastAsia"/>
        </w:rPr>
        <w:t>Note that the term “</w:t>
      </w:r>
      <w:r w:rsidR="00EE3F42" w:rsidRPr="000921D7">
        <w:rPr>
          <w:rFonts w:eastAsiaTheme="minorEastAsia"/>
          <w:i/>
        </w:rPr>
        <w:t>spacer</w:t>
      </w:r>
      <w:r w:rsidR="00C32DAD">
        <w:rPr>
          <w:rFonts w:eastAsiaTheme="minorEastAsia"/>
        </w:rPr>
        <w:t xml:space="preserve">” corresponds here to the non-C nucleotides connecting C-tracks: </w:t>
      </w:r>
      <w:r w:rsidR="00633D2B">
        <w:rPr>
          <w:rFonts w:eastAsiaTheme="minorEastAsia"/>
        </w:rPr>
        <w:t>as</w:t>
      </w:r>
      <w:r w:rsidR="001E09A1">
        <w:rPr>
          <w:rFonts w:eastAsiaTheme="minorEastAsia"/>
        </w:rPr>
        <w:t xml:space="preserve"> some cytosines may also participate to loops rather than to the </w:t>
      </w:r>
      <w:proofErr w:type="spellStart"/>
      <w:r w:rsidR="001E09A1">
        <w:rPr>
          <w:rFonts w:eastAsiaTheme="minorEastAsia"/>
        </w:rPr>
        <w:t>i</w:t>
      </w:r>
      <w:proofErr w:type="spellEnd"/>
      <w:r w:rsidR="001E09A1">
        <w:rPr>
          <w:rFonts w:eastAsiaTheme="minorEastAsia"/>
        </w:rPr>
        <w:t>-motif stem</w:t>
      </w:r>
      <w:r w:rsidR="00633D2B">
        <w:rPr>
          <w:rFonts w:eastAsiaTheme="minorEastAsia"/>
        </w:rPr>
        <w:t>,</w:t>
      </w:r>
      <w:r w:rsidR="00C32DAD">
        <w:rPr>
          <w:rFonts w:eastAsiaTheme="minorEastAsia"/>
        </w:rPr>
        <w:t xml:space="preserve"> the operational </w:t>
      </w:r>
      <w:r w:rsidR="00C32DAD" w:rsidRPr="000921D7">
        <w:rPr>
          <w:rFonts w:eastAsiaTheme="minorEastAsia"/>
          <w:i/>
        </w:rPr>
        <w:t>loop</w:t>
      </w:r>
      <w:r w:rsidR="00C32DAD">
        <w:rPr>
          <w:rFonts w:eastAsiaTheme="minorEastAsia"/>
        </w:rPr>
        <w:t xml:space="preserve"> length may</w:t>
      </w:r>
      <w:r w:rsidR="000921D7">
        <w:rPr>
          <w:rFonts w:eastAsiaTheme="minorEastAsia"/>
        </w:rPr>
        <w:t xml:space="preserve"> therefore</w:t>
      </w:r>
      <w:r w:rsidR="00C32DAD">
        <w:rPr>
          <w:rFonts w:eastAsiaTheme="minorEastAsia"/>
        </w:rPr>
        <w:t xml:space="preserve"> be</w:t>
      </w:r>
      <w:r w:rsidR="000921D7">
        <w:rPr>
          <w:rFonts w:eastAsiaTheme="minorEastAsia"/>
        </w:rPr>
        <w:t xml:space="preserve"> </w:t>
      </w:r>
      <w:r w:rsidR="00C32DAD">
        <w:rPr>
          <w:rFonts w:eastAsiaTheme="minorEastAsia"/>
        </w:rPr>
        <w:t>longer than the</w:t>
      </w:r>
      <w:r w:rsidR="00EE3F42">
        <w:rPr>
          <w:rFonts w:eastAsiaTheme="minorEastAsia"/>
        </w:rPr>
        <w:t xml:space="preserve"> </w:t>
      </w:r>
      <w:r w:rsidR="00EE3F42" w:rsidRPr="000921D7">
        <w:rPr>
          <w:rFonts w:eastAsiaTheme="minorEastAsia"/>
          <w:i/>
        </w:rPr>
        <w:t>spacer</w:t>
      </w:r>
      <w:r w:rsidR="00C32DAD">
        <w:rPr>
          <w:rFonts w:eastAsiaTheme="minorEastAsia"/>
        </w:rPr>
        <w:t xml:space="preserve"> thymidine track.</w:t>
      </w:r>
    </w:p>
    <w:p w14:paraId="17BBDBFC" w14:textId="779B81F4" w:rsidR="004C04ED" w:rsidRPr="00771009" w:rsidRDefault="004C04ED" w:rsidP="00A60AAD">
      <w:pPr>
        <w:spacing w:before="240" w:after="120"/>
        <w:rPr>
          <w:rFonts w:eastAsiaTheme="minorEastAsia"/>
          <w:b/>
        </w:rPr>
      </w:pPr>
      <w:r w:rsidRPr="00771009">
        <w:rPr>
          <w:rFonts w:eastAsiaTheme="minorEastAsia"/>
          <w:b/>
        </w:rPr>
        <w:t xml:space="preserve">Evidence for </w:t>
      </w:r>
      <w:proofErr w:type="spellStart"/>
      <w:r w:rsidRPr="00771009">
        <w:rPr>
          <w:rFonts w:eastAsiaTheme="minorEastAsia"/>
          <w:b/>
        </w:rPr>
        <w:t>i</w:t>
      </w:r>
      <w:proofErr w:type="spellEnd"/>
      <w:r w:rsidRPr="00771009">
        <w:rPr>
          <w:rFonts w:eastAsiaTheme="minorEastAsia"/>
          <w:b/>
        </w:rPr>
        <w:t>-motif formation</w:t>
      </w:r>
    </w:p>
    <w:p w14:paraId="018EE66E" w14:textId="7B21A4E6" w:rsidR="00074CD1" w:rsidRDefault="00800FEC" w:rsidP="0085786C">
      <w:pPr>
        <w:spacing w:after="120"/>
      </w:pPr>
      <w:r>
        <w:rPr>
          <w:rFonts w:eastAsiaTheme="minorEastAsia"/>
        </w:rPr>
        <w:t xml:space="preserve">First, </w:t>
      </w:r>
      <w:proofErr w:type="spellStart"/>
      <w:r w:rsidR="00D6631C" w:rsidRPr="006D2A00">
        <w:t>i</w:t>
      </w:r>
      <w:proofErr w:type="spellEnd"/>
      <w:r w:rsidR="00D6631C" w:rsidRPr="006D2A00">
        <w:t xml:space="preserve">-motif </w:t>
      </w:r>
      <w:r w:rsidR="004C04ED">
        <w:t>f</w:t>
      </w:r>
      <w:r w:rsidR="004C04ED" w:rsidRPr="006D2A00">
        <w:t xml:space="preserve">ormation </w:t>
      </w:r>
      <w:r w:rsidR="004C04ED">
        <w:t>was</w:t>
      </w:r>
      <w:r w:rsidR="004C04ED" w:rsidRPr="006D2A00">
        <w:t xml:space="preserve"> </w:t>
      </w:r>
      <w:r w:rsidR="00D6631C" w:rsidRPr="006D2A00">
        <w:t xml:space="preserve">checked </w:t>
      </w:r>
      <w:r w:rsidR="004C04ED">
        <w:t>for</w:t>
      </w:r>
      <w:r w:rsidR="004C04ED" w:rsidRPr="006D2A00">
        <w:t xml:space="preserve"> all sequences </w:t>
      </w:r>
      <w:r w:rsidR="004C04ED">
        <w:t>under</w:t>
      </w:r>
      <w:r w:rsidR="004C04ED" w:rsidRPr="006D2A00">
        <w:t xml:space="preserve"> acid</w:t>
      </w:r>
      <w:r w:rsidR="004C04ED">
        <w:t>ic</w:t>
      </w:r>
      <w:r w:rsidR="004C04ED" w:rsidRPr="006D2A00">
        <w:t xml:space="preserve"> (pH 5.0) </w:t>
      </w:r>
      <w:r w:rsidR="004C04ED">
        <w:t>or</w:t>
      </w:r>
      <w:r w:rsidR="004C04ED" w:rsidRPr="006D2A00">
        <w:t xml:space="preserve"> neutral (pH 7.0) </w:t>
      </w:r>
      <w:r w:rsidR="004C04ED">
        <w:t>conditions. T</w:t>
      </w:r>
      <w:r w:rsidR="007F1A27">
        <w:t>he t</w:t>
      </w:r>
      <w:r w:rsidR="004C04ED">
        <w:t xml:space="preserve">hermal difference </w:t>
      </w:r>
      <w:r w:rsidR="00246AF2">
        <w:t xml:space="preserve">spectrum </w:t>
      </w:r>
      <w:r w:rsidR="004C04ED">
        <w:t>(TDS)</w:t>
      </w:r>
      <w:r w:rsidR="003D5B93">
        <w:t xml:space="preserve"> </w:t>
      </w:r>
      <w:r w:rsidR="004C04ED">
        <w:t xml:space="preserve">of an </w:t>
      </w:r>
      <w:proofErr w:type="spellStart"/>
      <w:r w:rsidR="004C04ED">
        <w:t>i</w:t>
      </w:r>
      <w:proofErr w:type="spellEnd"/>
      <w:r w:rsidR="004C04ED">
        <w:t xml:space="preserve">-DNA structure </w:t>
      </w:r>
      <w:r w:rsidR="003D5B93">
        <w:t>exhibit</w:t>
      </w:r>
      <w:r w:rsidR="004C04ED">
        <w:t>s</w:t>
      </w:r>
      <w:r w:rsidR="003D5B93">
        <w:t xml:space="preserve"> two</w:t>
      </w:r>
      <w:r w:rsidR="00D6631C" w:rsidRPr="006D2A00">
        <w:t xml:space="preserve"> </w:t>
      </w:r>
      <w:r w:rsidR="00546A8D" w:rsidRPr="006D2A00">
        <w:rPr>
          <w:rFonts w:hint="eastAsia"/>
        </w:rPr>
        <w:t>ma</w:t>
      </w:r>
      <w:r w:rsidR="00546A8D" w:rsidRPr="006D2A00">
        <w:t xml:space="preserve">jor </w:t>
      </w:r>
      <w:r w:rsidR="003D5B93">
        <w:t>peaks,</w:t>
      </w:r>
      <w:r w:rsidR="004C04ED">
        <w:t xml:space="preserve"> one</w:t>
      </w:r>
      <w:r w:rsidR="003D5B93" w:rsidRPr="006D2A00">
        <w:t xml:space="preserve"> </w:t>
      </w:r>
      <w:r w:rsidR="00546A8D" w:rsidRPr="006D2A00">
        <w:t xml:space="preserve">positive </w:t>
      </w:r>
      <w:r w:rsidR="003D5B93">
        <w:t xml:space="preserve">and </w:t>
      </w:r>
      <w:r w:rsidR="004C04ED">
        <w:t xml:space="preserve">one </w:t>
      </w:r>
      <w:r w:rsidR="003D5B93">
        <w:t>negative</w:t>
      </w:r>
      <w:r w:rsidR="004C04ED">
        <w:t>,</w:t>
      </w:r>
      <w:r w:rsidR="003D5B93">
        <w:t xml:space="preserve"> </w:t>
      </w:r>
      <w:r w:rsidR="00C9595E" w:rsidRPr="006D2A00">
        <w:t>at 239</w:t>
      </w:r>
      <w:r w:rsidR="00690661">
        <w:t xml:space="preserve"> </w:t>
      </w:r>
      <w:r w:rsidR="00C9595E" w:rsidRPr="0045588B">
        <w:rPr>
          <w:rFonts w:hint="eastAsia"/>
        </w:rPr>
        <w:t>±</w:t>
      </w:r>
      <w:r w:rsidR="00C9595E" w:rsidRPr="006D2A00">
        <w:t>1</w:t>
      </w:r>
      <w:r w:rsidR="00C9595E">
        <w:t xml:space="preserve"> </w:t>
      </w:r>
      <w:r w:rsidR="003D5B93">
        <w:t xml:space="preserve">and </w:t>
      </w:r>
      <w:r w:rsidR="00546A8D" w:rsidRPr="006D2A00">
        <w:t>29</w:t>
      </w:r>
      <w:r w:rsidR="006E0BAB" w:rsidRPr="006E0BAB">
        <w:rPr>
          <w:rFonts w:eastAsiaTheme="minorEastAsia" w:cs="Times New Roman"/>
        </w:rPr>
        <w:t>4</w:t>
      </w:r>
      <w:r w:rsidR="00690661">
        <w:rPr>
          <w:rFonts w:eastAsiaTheme="minorEastAsia" w:cs="Times New Roman"/>
        </w:rPr>
        <w:t xml:space="preserve"> </w:t>
      </w:r>
      <w:r w:rsidR="00546A8D" w:rsidRPr="0045588B">
        <w:rPr>
          <w:rFonts w:hint="eastAsia"/>
        </w:rPr>
        <w:t>±</w:t>
      </w:r>
      <w:r w:rsidR="00546A8D" w:rsidRPr="006D2A00">
        <w:t>1</w:t>
      </w:r>
      <w:r w:rsidR="0045588B">
        <w:t xml:space="preserve"> </w:t>
      </w:r>
      <w:r w:rsidR="00546A8D" w:rsidRPr="006D2A00">
        <w:t xml:space="preserve">nm, </w:t>
      </w:r>
      <w:r w:rsidR="003D5B93">
        <w:t>respective</w:t>
      </w:r>
      <w:r w:rsidR="004C04ED">
        <w:t>l</w:t>
      </w:r>
      <w:r w:rsidR="003D5B93">
        <w:t>y</w:t>
      </w:r>
      <w:r w:rsidR="00100DD5">
        <w:t xml:space="preserve"> </w:t>
      </w:r>
      <w:r w:rsidR="00100DD5" w:rsidRPr="00100DD5">
        <w:fldChar w:fldCharType="begin"/>
      </w:r>
      <w:r w:rsidR="00100DD5" w:rsidRPr="00100DD5">
        <w:instrText xml:space="preserve"> ADDIN EN.CITE &lt;EndNote&gt;&lt;Cite&gt;&lt;Author&gt;Mergny&lt;/Author&gt;&lt;Year&gt;2005&lt;/Year&gt;&lt;RecNum&gt;87&lt;/RecNum&gt;&lt;DisplayText&gt;(38)&lt;/DisplayText&gt;&lt;record&gt;&lt;rec-number&gt;87&lt;/rec-number&gt;&lt;foreign-keys&gt;&lt;key app="EN" db-id="2ar0zdpzpd9axqe2vppvt0alxfdfxrv2d52e" timestamp="1548925996"&gt;87&lt;/key&gt;&lt;key app="ENWeb" db-id=""&gt;0&lt;/key&gt;&lt;/foreign-keys&gt;&lt;ref-type name="Journal Article"&gt;17&lt;/ref-type&gt;&lt;contributors&gt;&lt;authors&gt;&lt;author&gt;Mergny, J. L.&lt;/author&gt;&lt;author&gt;Li, J.&lt;/author&gt;&lt;author&gt;Lacroix, L.&lt;/author&gt;&lt;author&gt;Amrane, S.&lt;/author&gt;&lt;author&gt;Chaires, J. B.&lt;/author&gt;&lt;/authors&gt;&lt;/contributors&gt;&lt;auth-address&gt;Laboratoire de Biophysique, Museum National d&amp;apos;Histoire Naturelle, USM503, INSERM U 565, CNRS UMR 5153, 43 rue Cuvier, 75231 Paris cedex 05, France. faucon@mnhn.fr&lt;/auth-address&gt;&lt;titles&gt;&lt;title&gt;Thermal difference spectra: a specific signature for nucleic acid structures&lt;/title&gt;&lt;secondary-title&gt;Nucleic Acids Res&lt;/secondary-title&gt;&lt;/titles&gt;&lt;periodical&gt;&lt;full-title&gt;Nucleic Acids Res&lt;/full-title&gt;&lt;/periodical&gt;&lt;pages&gt;e138&lt;/pages&gt;&lt;volume&gt;33&lt;/volume&gt;&lt;number&gt;16&lt;/number&gt;&lt;keywords&gt;&lt;keyword&gt;DNA/*chemistry&lt;/keyword&gt;&lt;keyword&gt;Nucleic Acid Conformation&lt;/keyword&gt;&lt;keyword&gt;Nucleic Acid Denaturation&lt;/keyword&gt;&lt;keyword&gt;RNA/*chemistry&lt;/keyword&gt;&lt;keyword&gt;*Spectrophotometry, Ultraviolet&lt;/keyword&gt;&lt;keyword&gt;*Temperature&lt;/keyword&gt;&lt;/keywords&gt;&lt;dates&gt;&lt;year&gt;2005&lt;/year&gt;&lt;pub-dates&gt;&lt;date&gt;Sep 12&lt;/date&gt;&lt;/pub-dates&gt;&lt;/dates&gt;&lt;isbn&gt;1362-4962 (Electronic)&amp;#xD;0305-1048 (Linking)&lt;/isbn&gt;&lt;accession-num&gt;16157860&lt;/accession-num&gt;&lt;urls&gt;&lt;related-urls&gt;&lt;url&gt;https://www.ncbi.nlm.nih.gov/pubmed/16157860&lt;/url&gt;&lt;/related-urls&gt;&lt;/urls&gt;&lt;custom2&gt;PMC1201377&lt;/custom2&gt;&lt;electronic-resource-num&gt;10.1093/nar/gni134&lt;/electronic-resource-num&gt;&lt;/record&gt;&lt;/Cite&gt;&lt;/EndNote&gt;</w:instrText>
      </w:r>
      <w:r w:rsidR="00100DD5" w:rsidRPr="00100DD5">
        <w:fldChar w:fldCharType="separate"/>
      </w:r>
      <w:r w:rsidR="00100DD5" w:rsidRPr="00100DD5">
        <w:rPr>
          <w:noProof/>
        </w:rPr>
        <w:t>(38)</w:t>
      </w:r>
      <w:r w:rsidR="00100DD5" w:rsidRPr="00100DD5">
        <w:fldChar w:fldCharType="end"/>
      </w:r>
      <w:r w:rsidR="00546A8D" w:rsidRPr="006D2A00">
        <w:t>.</w:t>
      </w:r>
      <w:r w:rsidR="002B7F8F" w:rsidRPr="006D2A00">
        <w:t xml:space="preserve"> TDS of all sequences are provided in </w:t>
      </w:r>
      <w:r w:rsidR="002B7F8F" w:rsidRPr="00E53366">
        <w:rPr>
          <w:b/>
        </w:rPr>
        <w:t>Figure S1</w:t>
      </w:r>
      <w:r w:rsidR="0045588B">
        <w:t xml:space="preserve">. </w:t>
      </w:r>
      <w:r w:rsidR="00633D2B">
        <w:t>It is clear from these spectra that</w:t>
      </w:r>
      <w:r w:rsidR="004C04ED">
        <w:t xml:space="preserve"> all </w:t>
      </w:r>
      <w:r w:rsidR="0045588B">
        <w:t>sequences fold into</w:t>
      </w:r>
      <w:r w:rsidR="004C04ED">
        <w:t xml:space="preserve"> an</w:t>
      </w:r>
      <w:r w:rsidR="0045588B">
        <w:t xml:space="preserve"> </w:t>
      </w:r>
      <w:proofErr w:type="spellStart"/>
      <w:r w:rsidR="0045588B">
        <w:t>i</w:t>
      </w:r>
      <w:proofErr w:type="spellEnd"/>
      <w:r w:rsidR="0045588B">
        <w:t>-motif in pH 5.0 solution</w:t>
      </w:r>
      <w:r w:rsidR="00633D2B">
        <w:t xml:space="preserve">. </w:t>
      </w:r>
      <w:r w:rsidR="00074CD1">
        <w:t>In addition</w:t>
      </w:r>
      <w:r w:rsidR="0092123D">
        <w:t xml:space="preserve">, the formation of </w:t>
      </w:r>
      <w:proofErr w:type="spellStart"/>
      <w:r w:rsidR="0092123D">
        <w:t>i</w:t>
      </w:r>
      <w:proofErr w:type="spellEnd"/>
      <w:r w:rsidR="0092123D">
        <w:t xml:space="preserve">-motif </w:t>
      </w:r>
      <w:r w:rsidR="00074CD1">
        <w:t xml:space="preserve">was </w:t>
      </w:r>
      <w:r w:rsidR="00D6217A">
        <w:t>also</w:t>
      </w:r>
      <w:r w:rsidR="0092123D">
        <w:t xml:space="preserve"> </w:t>
      </w:r>
      <w:r w:rsidR="00633D2B">
        <w:t>demonstrated</w:t>
      </w:r>
      <w:r w:rsidR="00F9075F">
        <w:t xml:space="preserve"> by the</w:t>
      </w:r>
      <w:r w:rsidR="00D6217A">
        <w:t xml:space="preserve"> </w:t>
      </w:r>
      <w:r w:rsidR="00633D2B">
        <w:t>presence</w:t>
      </w:r>
      <w:r w:rsidR="00D6217A">
        <w:t xml:space="preserve"> of</w:t>
      </w:r>
      <w:r w:rsidR="00F9075F">
        <w:t xml:space="preserve"> </w:t>
      </w:r>
      <w:proofErr w:type="spellStart"/>
      <w:r w:rsidR="00633D2B">
        <w:t>imino</w:t>
      </w:r>
      <w:proofErr w:type="spellEnd"/>
      <w:r w:rsidR="00633D2B">
        <w:t xml:space="preserve"> proton </w:t>
      </w:r>
      <w:r w:rsidR="00F9075F">
        <w:t>peaks at 15 to 16 ppm</w:t>
      </w:r>
      <w:r w:rsidR="00633D2B">
        <w:t xml:space="preserve"> in</w:t>
      </w:r>
      <w:r w:rsidR="00C6478A" w:rsidRPr="00C6478A">
        <w:t xml:space="preserve"> </w:t>
      </w:r>
      <w:r w:rsidR="00CE6A72">
        <w:t>1D</w:t>
      </w:r>
      <w:r w:rsidR="00CE6A72" w:rsidRPr="00D6217A">
        <w:rPr>
          <w:vertAlign w:val="superscript"/>
        </w:rPr>
        <w:t xml:space="preserve"> </w:t>
      </w:r>
      <w:r w:rsidR="00D6217A" w:rsidRPr="00D6217A">
        <w:rPr>
          <w:vertAlign w:val="superscript"/>
        </w:rPr>
        <w:t>1</w:t>
      </w:r>
      <w:r w:rsidR="00D6217A">
        <w:t>H</w:t>
      </w:r>
      <w:r w:rsidR="00CE6A72">
        <w:t xml:space="preserve"> </w:t>
      </w:r>
      <w:r w:rsidR="00D6217A">
        <w:t xml:space="preserve">NMR spectra at 20 </w:t>
      </w:r>
      <w:proofErr w:type="spellStart"/>
      <w:r w:rsidR="00D6217A" w:rsidRPr="00FF4FED">
        <w:rPr>
          <w:vertAlign w:val="superscript"/>
        </w:rPr>
        <w:t>o</w:t>
      </w:r>
      <w:r w:rsidR="00D6217A">
        <w:t>C</w:t>
      </w:r>
      <w:r w:rsidR="00633D2B">
        <w:t>.</w:t>
      </w:r>
      <w:proofErr w:type="spellEnd"/>
      <w:r w:rsidR="00633D2B">
        <w:t xml:space="preserve"> These measurements were performed</w:t>
      </w:r>
      <w:r w:rsidR="00074CD1">
        <w:t xml:space="preserve"> </w:t>
      </w:r>
      <w:r w:rsidR="00633D2B">
        <w:t>on</w:t>
      </w:r>
      <w:r w:rsidR="00074CD1">
        <w:t xml:space="preserve"> a selection of twelve sequences with </w:t>
      </w:r>
      <w:r w:rsidR="00074CD1" w:rsidRPr="005F6BC7">
        <w:rPr>
          <w:i/>
        </w:rPr>
        <w:t>C</w:t>
      </w:r>
      <w:r w:rsidR="00074CD1" w:rsidRPr="005F6BC7">
        <w:rPr>
          <w:i/>
          <w:vertAlign w:val="subscript"/>
        </w:rPr>
        <w:t>5</w:t>
      </w:r>
      <w:r w:rsidR="00074CD1">
        <w:t xml:space="preserve"> </w:t>
      </w:r>
      <w:r w:rsidR="00633D2B">
        <w:t>or</w:t>
      </w:r>
      <w:r w:rsidR="00074CD1">
        <w:t xml:space="preserve"> </w:t>
      </w:r>
      <w:r w:rsidR="00074CD1" w:rsidRPr="005F6BC7">
        <w:rPr>
          <w:i/>
        </w:rPr>
        <w:t>C</w:t>
      </w:r>
      <w:r w:rsidR="00074CD1" w:rsidRPr="005F6BC7">
        <w:rPr>
          <w:i/>
          <w:vertAlign w:val="subscript"/>
        </w:rPr>
        <w:t>6</w:t>
      </w:r>
      <w:r w:rsidR="00074CD1">
        <w:t>-tract</w:t>
      </w:r>
      <w:r w:rsidR="00633D2B">
        <w:t>s</w:t>
      </w:r>
      <w:r w:rsidR="00074CD1">
        <w:t>.</w:t>
      </w:r>
      <w:r w:rsidR="00F9075F">
        <w:t xml:space="preserve"> </w:t>
      </w:r>
      <w:r w:rsidR="00074CD1">
        <w:t xml:space="preserve">These peaks </w:t>
      </w:r>
      <w:r w:rsidR="00F9075F">
        <w:t xml:space="preserve">are assigned to the </w:t>
      </w:r>
      <w:proofErr w:type="spellStart"/>
      <w:r w:rsidR="00F9075F">
        <w:t>imino</w:t>
      </w:r>
      <w:proofErr w:type="spellEnd"/>
      <w:r w:rsidR="00F9075F">
        <w:t xml:space="preserve"> protons of protonated cytosines</w:t>
      </w:r>
      <w:r w:rsidR="00D6217A">
        <w:t xml:space="preserve"> (</w:t>
      </w:r>
      <w:r w:rsidR="00D6217A" w:rsidRPr="00707503">
        <w:rPr>
          <w:b/>
        </w:rPr>
        <w:t xml:space="preserve">Figure </w:t>
      </w:r>
      <w:r w:rsidR="002A7C8B" w:rsidRPr="00707503">
        <w:rPr>
          <w:b/>
        </w:rPr>
        <w:t>S</w:t>
      </w:r>
      <w:r w:rsidR="00707503" w:rsidRPr="00707503">
        <w:rPr>
          <w:rFonts w:eastAsiaTheme="minorEastAsia" w:cs="Times New Roman"/>
          <w:b/>
        </w:rPr>
        <w:t>2</w:t>
      </w:r>
      <w:r w:rsidR="00D6217A">
        <w:t>)</w:t>
      </w:r>
      <w:r w:rsidR="00100DD5" w:rsidRPr="00100DD5">
        <w:t xml:space="preserve"> </w:t>
      </w:r>
      <w:r w:rsidR="00100DD5">
        <w:fldChar w:fldCharType="begin">
          <w:fldData xml:space="preserve">PEVuZE5vdGU+PENpdGU+PEF1dGhvcj5MZXJveTwvQXV0aG9yPjxZZWFyPjE5OTQ8L1llYXI+PFJl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</w:fldData>
        </w:fldChar>
      </w:r>
      <w:r w:rsidR="00100DD5">
        <w:instrText xml:space="preserve"> ADDIN EN.CITE </w:instrText>
      </w:r>
      <w:r w:rsidR="00100DD5">
        <w:fldChar w:fldCharType="begin">
          <w:fldData xml:space="preserve">PEVuZE5vdGU+PENpdGU+PEF1dGhvcj5MZXJveTwvQXV0aG9yPjxZZWFyPjE5OTQ8L1llYXI+PFJl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</w:fldData>
        </w:fldChar>
      </w:r>
      <w:r w:rsidR="00100DD5">
        <w:instrText xml:space="preserve"> ADDIN EN.CITE.DATA </w:instrText>
      </w:r>
      <w:r w:rsidR="00100DD5">
        <w:fldChar w:fldCharType="end"/>
      </w:r>
      <w:r w:rsidR="00100DD5">
        <w:fldChar w:fldCharType="separate"/>
      </w:r>
      <w:r w:rsidR="00100DD5">
        <w:rPr>
          <w:noProof/>
        </w:rPr>
        <w:t>(2, 5)</w:t>
      </w:r>
      <w:r w:rsidR="00100DD5">
        <w:fldChar w:fldCharType="end"/>
      </w:r>
      <w:r w:rsidR="00F9075F">
        <w:t>.</w:t>
      </w:r>
    </w:p>
    <w:p w14:paraId="2DBAC87F" w14:textId="066FFCC8" w:rsidR="00074CD1" w:rsidRDefault="00126815" w:rsidP="00CE6A72">
      <w:pPr>
        <w:spacing w:after="120"/>
      </w:pPr>
      <w:r>
        <w:rPr>
          <w:rFonts w:eastAsiaTheme="minorEastAsia"/>
        </w:rPr>
        <w:t>The molecularity of</w:t>
      </w:r>
      <w:r w:rsidR="00E30CC6">
        <w:rPr>
          <w:rFonts w:eastAsiaTheme="minorEastAsia"/>
        </w:rPr>
        <w:t xml:space="preserve"> the</w:t>
      </w:r>
      <w:r>
        <w:rPr>
          <w:rFonts w:eastAsiaTheme="minorEastAsia"/>
        </w:rPr>
        <w:t xml:space="preserve"> 49 sequences with</w:t>
      </w:r>
      <w:r w:rsidR="00E30CC6">
        <w:rPr>
          <w:rFonts w:eastAsiaTheme="minorEastAsia"/>
        </w:rPr>
        <w:t xml:space="preserve"> a</w:t>
      </w:r>
      <w:r>
        <w:rPr>
          <w:rFonts w:eastAsiaTheme="minorEastAsia"/>
        </w:rPr>
        <w:t xml:space="preserve"> </w:t>
      </w:r>
      <w:r w:rsidRPr="002550E5">
        <w:rPr>
          <w:rFonts w:eastAsiaTheme="minorEastAsia"/>
          <w:i/>
        </w:rPr>
        <w:t>C</w:t>
      </w:r>
      <w:r w:rsidRPr="002550E5">
        <w:rPr>
          <w:rFonts w:eastAsiaTheme="minorEastAsia"/>
          <w:i/>
          <w:vertAlign w:val="subscript"/>
        </w:rPr>
        <w:t>5</w:t>
      </w:r>
      <w:r>
        <w:rPr>
          <w:rFonts w:eastAsiaTheme="minorEastAsia"/>
        </w:rPr>
        <w:t xml:space="preserve">-tract in </w:t>
      </w:r>
      <w:r w:rsidRPr="00CE6A72">
        <w:rPr>
          <w:rFonts w:eastAsiaTheme="minorEastAsia"/>
          <w:b/>
        </w:rPr>
        <w:t xml:space="preserve">Table </w:t>
      </w:r>
      <w:r w:rsidR="00FC6DDE">
        <w:rPr>
          <w:rFonts w:eastAsiaTheme="minorEastAsia"/>
          <w:b/>
        </w:rPr>
        <w:t>S2</w:t>
      </w:r>
      <w:r>
        <w:rPr>
          <w:rFonts w:eastAsiaTheme="minorEastAsia"/>
        </w:rPr>
        <w:t xml:space="preserve"> was checked at both pH 5.0 and 7.0 by non-denaturing PAGE (</w:t>
      </w:r>
      <w:r w:rsidRPr="00707503">
        <w:rPr>
          <w:rFonts w:eastAsiaTheme="minorEastAsia"/>
          <w:b/>
        </w:rPr>
        <w:t>Figures S</w:t>
      </w:r>
      <w:r w:rsidR="00707503" w:rsidRPr="00707503">
        <w:rPr>
          <w:rFonts w:eastAsiaTheme="minorEastAsia"/>
          <w:b/>
        </w:rPr>
        <w:t>3</w:t>
      </w:r>
      <w:r w:rsidRPr="00707503">
        <w:rPr>
          <w:rFonts w:eastAsiaTheme="minorEastAsia"/>
        </w:rPr>
        <w:t xml:space="preserve"> and </w:t>
      </w:r>
      <w:r w:rsidRPr="00707503">
        <w:rPr>
          <w:rFonts w:eastAsiaTheme="minorEastAsia"/>
          <w:b/>
        </w:rPr>
        <w:t>S</w:t>
      </w:r>
      <w:r w:rsidR="00707503" w:rsidRPr="00707503">
        <w:rPr>
          <w:rFonts w:eastAsiaTheme="minorEastAsia"/>
          <w:b/>
        </w:rPr>
        <w:t>4</w:t>
      </w:r>
      <w:r>
        <w:rPr>
          <w:rFonts w:eastAsiaTheme="minorEastAsia"/>
        </w:rPr>
        <w:t>). All sequences</w:t>
      </w:r>
      <w:r w:rsidR="00633D2B">
        <w:rPr>
          <w:rFonts w:eastAsiaTheme="minorEastAsia"/>
        </w:rPr>
        <w:t xml:space="preserve"> tested</w:t>
      </w:r>
      <w:r>
        <w:rPr>
          <w:rFonts w:eastAsiaTheme="minorEastAsia"/>
        </w:rPr>
        <w:t xml:space="preserve"> fold into intramolecular species as expected, in agreement with previous studies</w:t>
      </w:r>
      <w:r w:rsidR="00100DD5">
        <w:rPr>
          <w:rFonts w:eastAsiaTheme="minorEastAsia"/>
        </w:rPr>
        <w:t xml:space="preserve"> </w:t>
      </w:r>
      <w:r w:rsidR="00100DD5">
        <w:rPr>
          <w:rFonts w:eastAsiaTheme="minorEastAsia"/>
        </w:rPr>
        <w:fldChar w:fldCharType="begin">
          <w:fldData xml:space="preserve">PEVuZE5vdGU+PENpdGU+PEF1dGhvcj5Ta29sYWtvdmE8L0F1dGhvcj48WWVhcj4yMDE5PC9ZZWFy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cmQ+PC9DaXRlPjwvRW5kTm90ZT5=
</w:fldData>
        </w:fldChar>
      </w:r>
      <w:r w:rsidR="00100DD5">
        <w:rPr>
          <w:rFonts w:eastAsiaTheme="minorEastAsia"/>
        </w:rPr>
        <w:instrText xml:space="preserve"> ADDIN EN.CITE </w:instrText>
      </w:r>
      <w:r w:rsidR="00100DD5">
        <w:rPr>
          <w:rFonts w:eastAsiaTheme="minorEastAsia"/>
        </w:rPr>
        <w:fldChar w:fldCharType="begin">
          <w:fldData xml:space="preserve">PEVuZE5vdGU+PENpdGU+PEF1dGhvcj5Ta29sYWtvdmE8L0F1dGhvcj48WWVhcj4yMDE5PC9ZZWFy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cmQ+PC9DaXRlPjwvRW5kTm90ZT5=
</w:fldData>
        </w:fldChar>
      </w:r>
      <w:r w:rsidR="00100DD5">
        <w:rPr>
          <w:rFonts w:eastAsiaTheme="minorEastAsia"/>
        </w:rPr>
        <w:instrText xml:space="preserve"> ADDIN EN.CITE.DATA </w:instrText>
      </w:r>
      <w:r w:rsidR="00100DD5">
        <w:rPr>
          <w:rFonts w:eastAsiaTheme="minorEastAsia"/>
        </w:rPr>
      </w:r>
      <w:r w:rsidR="00100DD5">
        <w:rPr>
          <w:rFonts w:eastAsiaTheme="minorEastAsia"/>
        </w:rPr>
        <w:fldChar w:fldCharType="end"/>
      </w:r>
      <w:r w:rsidR="00100DD5">
        <w:rPr>
          <w:rFonts w:eastAsiaTheme="minorEastAsia"/>
        </w:rPr>
      </w:r>
      <w:r w:rsidR="00100DD5">
        <w:rPr>
          <w:rFonts w:eastAsiaTheme="minorEastAsia"/>
        </w:rPr>
        <w:fldChar w:fldCharType="separate"/>
      </w:r>
      <w:r w:rsidR="00100DD5">
        <w:rPr>
          <w:rFonts w:eastAsiaTheme="minorEastAsia"/>
          <w:noProof/>
        </w:rPr>
        <w:t>(7, 9)</w:t>
      </w:r>
      <w:r w:rsidR="00100DD5">
        <w:rPr>
          <w:rFonts w:eastAsiaTheme="minorEastAsia"/>
        </w:rPr>
        <w:fldChar w:fldCharType="end"/>
      </w:r>
      <w:r>
        <w:rPr>
          <w:rFonts w:eastAsiaTheme="minorEastAsia"/>
        </w:rPr>
        <w:t xml:space="preserve">. The conclusions drawn from these work therefore apply to intramolecular </w:t>
      </w:r>
      <w:proofErr w:type="spellStart"/>
      <w:r>
        <w:rPr>
          <w:rFonts w:eastAsiaTheme="minorEastAsia"/>
        </w:rPr>
        <w:t>i</w:t>
      </w:r>
      <w:proofErr w:type="spellEnd"/>
      <w:r>
        <w:rPr>
          <w:rFonts w:eastAsiaTheme="minorEastAsia"/>
        </w:rPr>
        <w:t>-motifs, which are more likely to be physiologically relevant at the genome level.</w:t>
      </w:r>
      <w:r w:rsidR="00CE6A72">
        <w:rPr>
          <w:rFonts w:eastAsiaTheme="minorEastAsia"/>
        </w:rPr>
        <w:t xml:space="preserve"> </w:t>
      </w:r>
      <w:r w:rsidR="00074CD1">
        <w:t xml:space="preserve">Once intramolecular </w:t>
      </w:r>
      <w:proofErr w:type="spellStart"/>
      <w:r w:rsidR="00074CD1">
        <w:t>i</w:t>
      </w:r>
      <w:proofErr w:type="spellEnd"/>
      <w:r w:rsidR="00074CD1">
        <w:t xml:space="preserve">-DNA formation was established, we wished to examine the stability of the </w:t>
      </w:r>
      <w:proofErr w:type="spellStart"/>
      <w:r w:rsidR="00074CD1">
        <w:t>i</w:t>
      </w:r>
      <w:proofErr w:type="spellEnd"/>
      <w:r w:rsidR="00074CD1">
        <w:t>-motif.</w:t>
      </w:r>
    </w:p>
    <w:p w14:paraId="134A2D94" w14:textId="664DF347" w:rsidR="00633D2B" w:rsidRDefault="00633D2B" w:rsidP="00633D2B">
      <w:pPr>
        <w:spacing w:after="120"/>
      </w:pPr>
      <w:r>
        <w:t xml:space="preserve">In contrast with TDS recorded at pH 5.0, the situation was more contrasted at neutral </w:t>
      </w:r>
      <w:proofErr w:type="spellStart"/>
      <w:r>
        <w:t>pH.</w:t>
      </w:r>
      <w:proofErr w:type="spellEnd"/>
      <w:r>
        <w:t xml:space="preserve"> We divided the 60 groups into four </w:t>
      </w:r>
      <w:r w:rsidR="000E3493">
        <w:t>Types (I-IV)</w:t>
      </w:r>
      <w:r>
        <w:t xml:space="preserve">, based on the number of sequences in the same group which fold into an </w:t>
      </w:r>
      <w:proofErr w:type="spellStart"/>
      <w:r>
        <w:t>i</w:t>
      </w:r>
      <w:proofErr w:type="spellEnd"/>
      <w:r>
        <w:t>-motif at neutral pH (</w:t>
      </w:r>
      <w:r w:rsidRPr="00690661">
        <w:rPr>
          <w:b/>
        </w:rPr>
        <w:t xml:space="preserve">Figure </w:t>
      </w:r>
      <w:r>
        <w:rPr>
          <w:b/>
        </w:rPr>
        <w:t>2,</w:t>
      </w:r>
      <w:r>
        <w:t xml:space="preserve"> dashed lines):</w:t>
      </w:r>
      <w:del w:id="401" w:author="Alex" w:date="2020-04-13T11:08:00Z">
        <w:r w:rsidDel="00AE4E3E">
          <w:delText xml:space="preserve"> </w:delText>
        </w:r>
      </w:del>
    </w:p>
    <w:p w14:paraId="1FC3403D" w14:textId="1BA6BA83" w:rsidR="00633D2B" w:rsidRDefault="00633D2B" w:rsidP="00633D2B">
      <w:pPr>
        <w:pStyle w:val="ListParagraph"/>
        <w:numPr>
          <w:ilvl w:val="0"/>
          <w:numId w:val="6"/>
        </w:numPr>
        <w:spacing w:after="120"/>
        <w:ind w:firstLineChars="0"/>
      </w:pPr>
      <w:r w:rsidRPr="00690661">
        <w:t>None of the</w:t>
      </w:r>
      <w:r>
        <w:t xml:space="preserve"> three sequences in the same group fold into an </w:t>
      </w:r>
      <w:proofErr w:type="spellStart"/>
      <w:r>
        <w:t>i</w:t>
      </w:r>
      <w:proofErr w:type="spellEnd"/>
      <w:r>
        <w:t xml:space="preserve">-motif at neutral </w:t>
      </w:r>
      <w:proofErr w:type="spellStart"/>
      <w:r>
        <w:t>pH.</w:t>
      </w:r>
      <w:proofErr w:type="spellEnd"/>
      <w:r>
        <w:t xml:space="preserve"> This category includes all groups with </w:t>
      </w:r>
      <w:r w:rsidRPr="00C32DAD">
        <w:rPr>
          <w:i/>
        </w:rPr>
        <w:t>C</w:t>
      </w:r>
      <w:r w:rsidRPr="00C32DAD">
        <w:rPr>
          <w:i/>
          <w:vertAlign w:val="subscript"/>
        </w:rPr>
        <w:t>3</w:t>
      </w:r>
      <w:r>
        <w:t>-tract (</w:t>
      </w:r>
      <w:r w:rsidRPr="00690661">
        <w:rPr>
          <w:b/>
        </w:rPr>
        <w:t xml:space="preserve">Figures </w:t>
      </w:r>
      <w:r>
        <w:rPr>
          <w:b/>
        </w:rPr>
        <w:t>2</w:t>
      </w:r>
      <w:r w:rsidRPr="00690661">
        <w:rPr>
          <w:b/>
        </w:rPr>
        <w:t>A</w:t>
      </w:r>
      <w:r>
        <w:t xml:space="preserve">, </w:t>
      </w:r>
      <w:r>
        <w:rPr>
          <w:b/>
        </w:rPr>
        <w:t>2</w:t>
      </w:r>
      <w:r w:rsidRPr="00690661">
        <w:rPr>
          <w:b/>
        </w:rPr>
        <w:t>B</w:t>
      </w:r>
      <w:r>
        <w:t xml:space="preserve"> and </w:t>
      </w:r>
      <w:r w:rsidRPr="00690661">
        <w:rPr>
          <w:b/>
        </w:rPr>
        <w:t>S1A</w:t>
      </w:r>
      <w:r>
        <w:t xml:space="preserve">), the </w:t>
      </w:r>
      <w:r w:rsidRPr="00C32DAD">
        <w:rPr>
          <w:i/>
        </w:rPr>
        <w:t>T336-4</w:t>
      </w:r>
      <w:r>
        <w:t xml:space="preserve"> group (</w:t>
      </w:r>
      <w:r w:rsidRPr="00690661">
        <w:rPr>
          <w:b/>
        </w:rPr>
        <w:t xml:space="preserve">Figure </w:t>
      </w:r>
      <w:r>
        <w:rPr>
          <w:b/>
        </w:rPr>
        <w:t>2</w:t>
      </w:r>
      <w:r w:rsidRPr="00690661">
        <w:rPr>
          <w:b/>
        </w:rPr>
        <w:t>C</w:t>
      </w:r>
      <w:r>
        <w:t xml:space="preserve">) and the </w:t>
      </w:r>
      <w:r w:rsidRPr="00C32DAD">
        <w:rPr>
          <w:i/>
        </w:rPr>
        <w:t>T336-5</w:t>
      </w:r>
      <w:r>
        <w:t xml:space="preserve"> group (</w:t>
      </w:r>
      <w:r w:rsidRPr="00690661">
        <w:rPr>
          <w:b/>
        </w:rPr>
        <w:t xml:space="preserve">Figure </w:t>
      </w:r>
      <w:r>
        <w:rPr>
          <w:b/>
        </w:rPr>
        <w:t>2</w:t>
      </w:r>
      <w:r w:rsidRPr="00690661">
        <w:rPr>
          <w:b/>
        </w:rPr>
        <w:t>D</w:t>
      </w:r>
      <w:r>
        <w:t>);</w:t>
      </w:r>
      <w:del w:id="402" w:author="Alex" w:date="2020-04-13T11:08:00Z">
        <w:r w:rsidDel="00AE4E3E">
          <w:delText xml:space="preserve"> </w:delText>
        </w:r>
      </w:del>
    </w:p>
    <w:p w14:paraId="208423DA" w14:textId="77777777" w:rsidR="00633D2B" w:rsidRDefault="00633D2B" w:rsidP="00633D2B">
      <w:pPr>
        <w:pStyle w:val="ListParagraph"/>
        <w:numPr>
          <w:ilvl w:val="0"/>
          <w:numId w:val="6"/>
        </w:numPr>
        <w:spacing w:after="120"/>
        <w:ind w:firstLineChars="0"/>
      </w:pPr>
      <w:r>
        <w:t xml:space="preserve">Only one of </w:t>
      </w:r>
      <w:r w:rsidRPr="00675FD1">
        <w:t xml:space="preserve">three sequences </w:t>
      </w:r>
      <w:r>
        <w:t>within</w:t>
      </w:r>
      <w:r w:rsidRPr="00675FD1">
        <w:t xml:space="preserve"> </w:t>
      </w:r>
      <w:r>
        <w:t>the</w:t>
      </w:r>
      <w:r w:rsidRPr="00675FD1">
        <w:t xml:space="preserve"> same group</w:t>
      </w:r>
      <w:r>
        <w:t xml:space="preserve"> </w:t>
      </w:r>
      <w:r w:rsidRPr="00675FD1">
        <w:t>fold</w:t>
      </w:r>
      <w:r>
        <w:t>s</w:t>
      </w:r>
      <w:r w:rsidRPr="00675FD1">
        <w:t xml:space="preserve"> into </w:t>
      </w:r>
      <w:r>
        <w:t xml:space="preserve">an </w:t>
      </w:r>
      <w:proofErr w:type="spellStart"/>
      <w:r w:rsidRPr="00675FD1">
        <w:t>i</w:t>
      </w:r>
      <w:proofErr w:type="spellEnd"/>
      <w:r w:rsidRPr="00675FD1">
        <w:t>-motif</w:t>
      </w:r>
      <w:r>
        <w:t xml:space="preserve"> at neutral </w:t>
      </w:r>
      <w:proofErr w:type="spellStart"/>
      <w:r>
        <w:t>pH.</w:t>
      </w:r>
      <w:proofErr w:type="spellEnd"/>
      <w:r>
        <w:t xml:space="preserve"> This category includes</w:t>
      </w:r>
      <w:r w:rsidRPr="00675FD1">
        <w:t xml:space="preserve"> T1</w:t>
      </w:r>
      <w:r>
        <w:t>21</w:t>
      </w:r>
      <w:r w:rsidRPr="00675FD1">
        <w:t>-4 (</w:t>
      </w:r>
      <w:r w:rsidRPr="00690661">
        <w:rPr>
          <w:b/>
        </w:rPr>
        <w:t xml:space="preserve">Figure </w:t>
      </w:r>
      <w:r>
        <w:rPr>
          <w:b/>
        </w:rPr>
        <w:t>2</w:t>
      </w:r>
      <w:r w:rsidRPr="00690661">
        <w:rPr>
          <w:b/>
        </w:rPr>
        <w:t>E</w:t>
      </w:r>
      <w:r w:rsidRPr="00675FD1">
        <w:t>), T1</w:t>
      </w:r>
      <w:r>
        <w:t>61</w:t>
      </w:r>
      <w:r w:rsidRPr="00675FD1">
        <w:t>-4 (</w:t>
      </w:r>
      <w:r w:rsidRPr="00690661">
        <w:rPr>
          <w:b/>
        </w:rPr>
        <w:t xml:space="preserve">Figure </w:t>
      </w:r>
      <w:r>
        <w:rPr>
          <w:b/>
        </w:rPr>
        <w:t>2</w:t>
      </w:r>
      <w:r w:rsidRPr="00690661">
        <w:rPr>
          <w:b/>
        </w:rPr>
        <w:t>F</w:t>
      </w:r>
      <w:r w:rsidRPr="00675FD1">
        <w:t>), T26</w:t>
      </w:r>
      <w:r>
        <w:t>2</w:t>
      </w:r>
      <w:r w:rsidRPr="00675FD1">
        <w:t>-4 (</w:t>
      </w:r>
      <w:r w:rsidRPr="00690661">
        <w:rPr>
          <w:b/>
        </w:rPr>
        <w:t xml:space="preserve">Figure </w:t>
      </w:r>
      <w:r>
        <w:rPr>
          <w:b/>
        </w:rPr>
        <w:t>2</w:t>
      </w:r>
      <w:r w:rsidRPr="00690661">
        <w:rPr>
          <w:b/>
        </w:rPr>
        <w:t>G</w:t>
      </w:r>
      <w:r w:rsidRPr="00675FD1">
        <w:t>)</w:t>
      </w:r>
      <w:r>
        <w:t xml:space="preserve"> as well as </w:t>
      </w:r>
      <w:r w:rsidRPr="00675FD1">
        <w:t>T3</w:t>
      </w:r>
      <w:r>
        <w:t>53</w:t>
      </w:r>
      <w:r w:rsidRPr="00675FD1">
        <w:t>-5 (</w:t>
      </w:r>
      <w:r w:rsidRPr="00690661">
        <w:rPr>
          <w:b/>
        </w:rPr>
        <w:t xml:space="preserve">Figure </w:t>
      </w:r>
      <w:r>
        <w:rPr>
          <w:b/>
        </w:rPr>
        <w:t>2</w:t>
      </w:r>
      <w:r w:rsidRPr="00690661">
        <w:rPr>
          <w:b/>
        </w:rPr>
        <w:t>H</w:t>
      </w:r>
      <w:r w:rsidRPr="00675FD1">
        <w:t>);</w:t>
      </w:r>
      <w:del w:id="403" w:author="Alex" w:date="2020-04-13T11:08:00Z">
        <w:r w:rsidRPr="00675FD1" w:rsidDel="00AE4E3E">
          <w:delText xml:space="preserve"> </w:delText>
        </w:r>
      </w:del>
    </w:p>
    <w:p w14:paraId="086024CF" w14:textId="77777777" w:rsidR="00633D2B" w:rsidRDefault="00633D2B" w:rsidP="00633D2B">
      <w:pPr>
        <w:pStyle w:val="ListParagraph"/>
        <w:numPr>
          <w:ilvl w:val="0"/>
          <w:numId w:val="6"/>
        </w:numPr>
        <w:spacing w:after="120"/>
        <w:ind w:firstLineChars="0"/>
      </w:pPr>
      <w:r>
        <w:t>Two</w:t>
      </w:r>
      <w:r w:rsidRPr="00675FD1">
        <w:t xml:space="preserve"> of </w:t>
      </w:r>
      <w:r>
        <w:t xml:space="preserve">the </w:t>
      </w:r>
      <w:r w:rsidRPr="00675FD1">
        <w:t xml:space="preserve">three sequences in </w:t>
      </w:r>
      <w:r>
        <w:t>the</w:t>
      </w:r>
      <w:r w:rsidRPr="00675FD1">
        <w:t xml:space="preserve"> same group fold into </w:t>
      </w:r>
      <w:r>
        <w:t xml:space="preserve">an </w:t>
      </w:r>
      <w:proofErr w:type="spellStart"/>
      <w:r w:rsidRPr="00675FD1">
        <w:t>i</w:t>
      </w:r>
      <w:proofErr w:type="spellEnd"/>
      <w:r w:rsidRPr="00675FD1">
        <w:t>-motif</w:t>
      </w:r>
      <w:r>
        <w:t xml:space="preserve"> at neutral </w:t>
      </w:r>
      <w:proofErr w:type="spellStart"/>
      <w:r>
        <w:t>pH.</w:t>
      </w:r>
      <w:proofErr w:type="spellEnd"/>
      <w:r>
        <w:t xml:space="preserve"> In this category, sequences that do not fold within a group include </w:t>
      </w:r>
      <w:r w:rsidRPr="00675FD1">
        <w:t>T</w:t>
      </w:r>
      <w:r>
        <w:t>225-4 (</w:t>
      </w:r>
      <w:r w:rsidRPr="00690661">
        <w:rPr>
          <w:b/>
        </w:rPr>
        <w:t xml:space="preserve">Figure </w:t>
      </w:r>
      <w:r>
        <w:rPr>
          <w:b/>
        </w:rPr>
        <w:t>2</w:t>
      </w:r>
      <w:r w:rsidRPr="00690661">
        <w:rPr>
          <w:b/>
        </w:rPr>
        <w:t>J</w:t>
      </w:r>
      <w:r>
        <w:t>)</w:t>
      </w:r>
      <w:r w:rsidRPr="00675FD1">
        <w:t>, T335-4 (</w:t>
      </w:r>
      <w:r w:rsidRPr="00690661">
        <w:rPr>
          <w:b/>
        </w:rPr>
        <w:t xml:space="preserve">Figure </w:t>
      </w:r>
      <w:r>
        <w:rPr>
          <w:b/>
        </w:rPr>
        <w:t>2</w:t>
      </w:r>
      <w:r w:rsidRPr="00690661">
        <w:rPr>
          <w:b/>
        </w:rPr>
        <w:t>K</w:t>
      </w:r>
      <w:r w:rsidRPr="00675FD1">
        <w:t xml:space="preserve">), </w:t>
      </w:r>
      <w:r>
        <w:t xml:space="preserve">and </w:t>
      </w:r>
      <w:r w:rsidRPr="00675FD1">
        <w:t>T225-5 (</w:t>
      </w:r>
      <w:r w:rsidRPr="00690661">
        <w:rPr>
          <w:b/>
        </w:rPr>
        <w:t xml:space="preserve">Figure </w:t>
      </w:r>
      <w:r>
        <w:rPr>
          <w:b/>
        </w:rPr>
        <w:t>2</w:t>
      </w:r>
      <w:r w:rsidRPr="00690661">
        <w:rPr>
          <w:b/>
        </w:rPr>
        <w:t>L</w:t>
      </w:r>
      <w:r w:rsidRPr="00675FD1">
        <w:t>);</w:t>
      </w:r>
      <w:del w:id="404" w:author="Alex" w:date="2020-04-13T11:08:00Z">
        <w:r w:rsidDel="00AE4E3E">
          <w:delText xml:space="preserve"> </w:delText>
        </w:r>
      </w:del>
    </w:p>
    <w:p w14:paraId="6B70DF08" w14:textId="77777777" w:rsidR="00633D2B" w:rsidRDefault="00633D2B" w:rsidP="00633D2B">
      <w:pPr>
        <w:pStyle w:val="ListParagraph"/>
        <w:numPr>
          <w:ilvl w:val="0"/>
          <w:numId w:val="6"/>
        </w:numPr>
        <w:spacing w:after="120"/>
        <w:ind w:firstLineChars="0"/>
      </w:pPr>
      <w:r>
        <w:t xml:space="preserve">All three </w:t>
      </w:r>
      <w:r w:rsidRPr="00633D2B">
        <w:t>sequences</w:t>
      </w:r>
      <w:r w:rsidRPr="00675FD1">
        <w:t xml:space="preserve"> in </w:t>
      </w:r>
      <w:r>
        <w:t>the</w:t>
      </w:r>
      <w:r w:rsidRPr="00675FD1">
        <w:t xml:space="preserve"> same group fold into</w:t>
      </w:r>
      <w:r>
        <w:t xml:space="preserve"> an</w:t>
      </w:r>
      <w:r w:rsidRPr="00675FD1">
        <w:t xml:space="preserve"> </w:t>
      </w:r>
      <w:proofErr w:type="spellStart"/>
      <w:r w:rsidRPr="00675FD1">
        <w:t>i</w:t>
      </w:r>
      <w:proofErr w:type="spellEnd"/>
      <w:r w:rsidRPr="00675FD1">
        <w:t xml:space="preserve">-motif </w:t>
      </w:r>
      <w:r>
        <w:t>(</w:t>
      </w:r>
      <w:r w:rsidRPr="00690661">
        <w:rPr>
          <w:b/>
        </w:rPr>
        <w:t xml:space="preserve">Figures </w:t>
      </w:r>
      <w:r>
        <w:rPr>
          <w:b/>
        </w:rPr>
        <w:t>2</w:t>
      </w:r>
      <w:r w:rsidRPr="00690661">
        <w:rPr>
          <w:b/>
        </w:rPr>
        <w:t>M-P</w:t>
      </w:r>
      <w:r>
        <w:t xml:space="preserve"> and </w:t>
      </w:r>
      <w:r w:rsidRPr="00690661">
        <w:rPr>
          <w:b/>
        </w:rPr>
        <w:t>S1B-C</w:t>
      </w:r>
      <w:r>
        <w:t>).</w:t>
      </w:r>
      <w:del w:id="405" w:author="Alex" w:date="2020-04-13T11:08:00Z">
        <w:r w:rsidDel="00AE4E3E">
          <w:delText xml:space="preserve"> </w:delText>
        </w:r>
      </w:del>
    </w:p>
    <w:p w14:paraId="64291AD5" w14:textId="77777777" w:rsidR="00633D2B" w:rsidRDefault="00633D2B" w:rsidP="00633D2B">
      <w:pPr>
        <w:spacing w:after="120"/>
      </w:pPr>
      <w:r>
        <w:t xml:space="preserve">An interesting trend already emerges from this classification. In types </w:t>
      </w:r>
      <w:r w:rsidRPr="00676D59">
        <w:rPr>
          <w:i/>
        </w:rPr>
        <w:t>II</w:t>
      </w:r>
      <w:r>
        <w:t xml:space="preserve"> and </w:t>
      </w:r>
      <w:r w:rsidRPr="00676D59">
        <w:rPr>
          <w:i/>
        </w:rPr>
        <w:t>III</w:t>
      </w:r>
      <w:r>
        <w:t xml:space="preserve"> categories (for which some, but not all, group members form an </w:t>
      </w:r>
      <w:proofErr w:type="spellStart"/>
      <w:r>
        <w:t>i</w:t>
      </w:r>
      <w:proofErr w:type="spellEnd"/>
      <w:r>
        <w:t xml:space="preserve">-motif at pH 7.0), the sequence with a longer central spacer folds into an </w:t>
      </w:r>
      <w:proofErr w:type="spellStart"/>
      <w:r>
        <w:t>i</w:t>
      </w:r>
      <w:proofErr w:type="spellEnd"/>
      <w:r>
        <w:t xml:space="preserve">-motif while one or the two other group members do not form, or only partially form, an </w:t>
      </w:r>
      <w:proofErr w:type="spellStart"/>
      <w:r>
        <w:t>i</w:t>
      </w:r>
      <w:proofErr w:type="spellEnd"/>
      <w:r>
        <w:t xml:space="preserve">-motif. This </w:t>
      </w:r>
      <w:r>
        <w:lastRenderedPageBreak/>
        <w:t xml:space="preserve">suggests that sequences with a longer central spacer are relatively more stable at neutral </w:t>
      </w:r>
      <w:proofErr w:type="spellStart"/>
      <w:r>
        <w:t>pH.</w:t>
      </w:r>
      <w:proofErr w:type="spellEnd"/>
    </w:p>
    <w:p w14:paraId="062D4F5C" w14:textId="77777777" w:rsidR="00633D2B" w:rsidRPr="006B4086" w:rsidRDefault="00633D2B" w:rsidP="00CE6A72">
      <w:pPr>
        <w:spacing w:after="120"/>
        <w:rPr>
          <w:rFonts w:eastAsiaTheme="minorEastAsia"/>
        </w:rPr>
      </w:pPr>
    </w:p>
    <w:p w14:paraId="32DDC5EC" w14:textId="154B8D7D" w:rsidR="00EF223C" w:rsidRPr="00570B2A" w:rsidRDefault="00EF223C" w:rsidP="00CE6A72">
      <w:pPr>
        <w:pStyle w:val="NormalWeb"/>
        <w:spacing w:after="120" w:afterAutospacing="0"/>
        <w:jc w:val="both"/>
        <w:rPr>
          <w:b/>
          <w:lang w:val="en-US"/>
        </w:rPr>
      </w:pPr>
      <w:del w:id="406" w:author="Alex" w:date="2020-04-20T15:04:00Z">
        <w:r w:rsidRPr="00570B2A" w:rsidDel="00B5619E">
          <w:rPr>
            <w:b/>
            <w:lang w:val="en-US"/>
          </w:rPr>
          <w:delText>I</w:delText>
        </w:r>
      </w:del>
      <w:proofErr w:type="spellStart"/>
      <w:ins w:id="407" w:author="Alex" w:date="2020-04-20T15:04:00Z">
        <w:r w:rsidR="00B5619E">
          <w:rPr>
            <w:b/>
            <w:lang w:val="en-US"/>
          </w:rPr>
          <w:t>i</w:t>
        </w:r>
      </w:ins>
      <w:proofErr w:type="spellEnd"/>
      <w:r w:rsidRPr="00570B2A">
        <w:rPr>
          <w:b/>
          <w:lang w:val="en-US"/>
        </w:rPr>
        <w:t>-</w:t>
      </w:r>
      <w:ins w:id="408" w:author="Alex" w:date="2020-04-20T15:04:00Z">
        <w:r w:rsidR="00B5619E">
          <w:rPr>
            <w:b/>
            <w:lang w:val="en-US"/>
          </w:rPr>
          <w:t>M</w:t>
        </w:r>
      </w:ins>
      <w:del w:id="409" w:author="Alex" w:date="2020-04-20T15:04:00Z">
        <w:r w:rsidRPr="00570B2A" w:rsidDel="00B5619E">
          <w:rPr>
            <w:b/>
            <w:lang w:val="en-US"/>
          </w:rPr>
          <w:delText>m</w:delText>
        </w:r>
      </w:del>
      <w:r w:rsidRPr="00570B2A">
        <w:rPr>
          <w:b/>
          <w:lang w:val="en-US"/>
        </w:rPr>
        <w:t>otif</w:t>
      </w:r>
      <w:r w:rsidR="00EE3F42">
        <w:rPr>
          <w:b/>
          <w:lang w:val="en-US"/>
        </w:rPr>
        <w:t>s</w:t>
      </w:r>
      <w:r w:rsidRPr="00570B2A">
        <w:rPr>
          <w:b/>
          <w:lang w:val="en-US"/>
        </w:rPr>
        <w:t xml:space="preserve"> with </w:t>
      </w:r>
      <w:r w:rsidR="00EE3F42">
        <w:rPr>
          <w:b/>
          <w:lang w:val="en-US"/>
        </w:rPr>
        <w:t xml:space="preserve">a </w:t>
      </w:r>
      <w:r w:rsidRPr="00570B2A">
        <w:rPr>
          <w:b/>
          <w:lang w:val="en-US"/>
        </w:rPr>
        <w:t xml:space="preserve">long central </w:t>
      </w:r>
      <w:r w:rsidR="00EE3F42">
        <w:rPr>
          <w:b/>
          <w:lang w:val="en-US"/>
        </w:rPr>
        <w:t>spacer</w:t>
      </w:r>
      <w:r w:rsidRPr="00570B2A">
        <w:rPr>
          <w:b/>
          <w:lang w:val="en-US"/>
        </w:rPr>
        <w:t xml:space="preserve"> exhibit</w:t>
      </w:r>
      <w:del w:id="410" w:author="Alex" w:date="2020-04-13T11:09:00Z">
        <w:r w:rsidRPr="00570B2A" w:rsidDel="00AE4E3E">
          <w:rPr>
            <w:b/>
            <w:lang w:val="en-US"/>
          </w:rPr>
          <w:delText>s</w:delText>
        </w:r>
      </w:del>
      <w:r w:rsidRPr="00570B2A">
        <w:rPr>
          <w:b/>
          <w:lang w:val="en-US"/>
        </w:rPr>
        <w:t xml:space="preserve"> higher pH </w:t>
      </w:r>
      <w:r w:rsidR="006658B4">
        <w:rPr>
          <w:b/>
          <w:lang w:val="en-US"/>
        </w:rPr>
        <w:t>mid-</w:t>
      </w:r>
      <w:r w:rsidRPr="00570B2A">
        <w:rPr>
          <w:b/>
          <w:lang w:val="en-US"/>
        </w:rPr>
        <w:t>transition point</w:t>
      </w:r>
      <w:r w:rsidR="00BC4C67" w:rsidRPr="00570B2A">
        <w:rPr>
          <w:b/>
          <w:lang w:val="en-US"/>
        </w:rPr>
        <w:t xml:space="preserve"> and melting temperature</w:t>
      </w:r>
    </w:p>
    <w:p w14:paraId="6120D049" w14:textId="64C9EAA8" w:rsidR="006153C0" w:rsidRDefault="00633D2B" w:rsidP="00CE6A72">
      <w:pPr>
        <w:spacing w:after="120"/>
        <w:rPr>
          <w:rFonts w:eastAsiaTheme="minorEastAsia"/>
        </w:rPr>
      </w:pPr>
      <w:r>
        <w:rPr>
          <w:rFonts w:eastAsiaTheme="minorEastAsia"/>
        </w:rPr>
        <w:t xml:space="preserve">To confirm the differences in stability inferred from TDS recorded at pH 7.0, we performed UV-melting and CD measurements. </w:t>
      </w:r>
      <w:r w:rsidR="00C418D1">
        <w:rPr>
          <w:rFonts w:eastAsiaTheme="minorEastAsia"/>
        </w:rPr>
        <w:t>C-rich sequence</w:t>
      </w:r>
      <w:r w:rsidR="00DE42BB">
        <w:rPr>
          <w:rFonts w:eastAsiaTheme="minorEastAsia"/>
        </w:rPr>
        <w:t>s</w:t>
      </w:r>
      <w:r w:rsidR="00C418D1">
        <w:rPr>
          <w:rFonts w:eastAsiaTheme="minorEastAsia"/>
        </w:rPr>
        <w:t xml:space="preserve"> </w:t>
      </w:r>
      <w:r w:rsidR="00EE5415">
        <w:rPr>
          <w:rFonts w:eastAsiaTheme="minorEastAsia"/>
        </w:rPr>
        <w:t xml:space="preserve">switch from stable </w:t>
      </w:r>
      <w:proofErr w:type="spellStart"/>
      <w:r w:rsidR="00EE5415">
        <w:rPr>
          <w:rFonts w:eastAsiaTheme="minorEastAsia"/>
        </w:rPr>
        <w:t>i</w:t>
      </w:r>
      <w:proofErr w:type="spellEnd"/>
      <w:r w:rsidR="00EE5415">
        <w:rPr>
          <w:rFonts w:eastAsiaTheme="minorEastAsia"/>
        </w:rPr>
        <w:t xml:space="preserve">-motif to random coil </w:t>
      </w:r>
      <w:r w:rsidR="00DE42BB">
        <w:rPr>
          <w:rFonts w:eastAsiaTheme="minorEastAsia"/>
        </w:rPr>
        <w:t>when</w:t>
      </w:r>
      <w:r w:rsidR="00EE5415">
        <w:rPr>
          <w:rFonts w:eastAsiaTheme="minorEastAsia"/>
        </w:rPr>
        <w:t xml:space="preserve"> increasing </w:t>
      </w:r>
      <w:r w:rsidR="009A1AA2">
        <w:rPr>
          <w:rFonts w:eastAsiaTheme="minorEastAsia"/>
        </w:rPr>
        <w:t xml:space="preserve">pH </w:t>
      </w:r>
      <w:r w:rsidR="00A02F56">
        <w:rPr>
          <w:rFonts w:eastAsiaTheme="minorEastAsia"/>
        </w:rPr>
        <w:t xml:space="preserve">from </w:t>
      </w:r>
      <w:r w:rsidR="009A1AA2">
        <w:rPr>
          <w:rFonts w:eastAsiaTheme="minorEastAsia"/>
        </w:rPr>
        <w:t>acid to neutral or basic</w:t>
      </w:r>
      <w:r w:rsidR="007011BD">
        <w:rPr>
          <w:rFonts w:eastAsiaTheme="minorEastAsia"/>
        </w:rPr>
        <w:t xml:space="preserve">, </w:t>
      </w:r>
      <w:r w:rsidR="00DE42BB">
        <w:rPr>
          <w:rFonts w:eastAsiaTheme="minorEastAsia"/>
        </w:rPr>
        <w:t xml:space="preserve">and this </w:t>
      </w:r>
      <w:r w:rsidR="006153C0">
        <w:rPr>
          <w:rFonts w:eastAsiaTheme="minorEastAsia"/>
        </w:rPr>
        <w:t>transition</w:t>
      </w:r>
      <w:r w:rsidR="00DE42BB">
        <w:rPr>
          <w:rFonts w:eastAsiaTheme="minorEastAsia"/>
        </w:rPr>
        <w:t xml:space="preserve"> </w:t>
      </w:r>
      <w:r w:rsidR="007011BD">
        <w:rPr>
          <w:rFonts w:eastAsiaTheme="minorEastAsia"/>
        </w:rPr>
        <w:t xml:space="preserve">can be followed by changes </w:t>
      </w:r>
      <w:r w:rsidR="006153C0">
        <w:rPr>
          <w:rFonts w:eastAsiaTheme="minorEastAsia"/>
        </w:rPr>
        <w:t>in ellipticity</w:t>
      </w:r>
      <w:r w:rsidR="002D159E">
        <w:rPr>
          <w:rFonts w:eastAsiaTheme="minorEastAsia"/>
        </w:rPr>
        <w:t xml:space="preserve"> </w:t>
      </w:r>
      <w:r w:rsidR="003908D0">
        <w:rPr>
          <w:rFonts w:eastAsiaTheme="minorEastAsia"/>
        </w:rPr>
        <w:t>(</w:t>
      </w:r>
      <w:r w:rsidR="003908D0" w:rsidRPr="00381922">
        <w:rPr>
          <w:rFonts w:eastAsiaTheme="minorEastAsia"/>
          <w:b/>
        </w:rPr>
        <w:t>Figure</w:t>
      </w:r>
      <w:r w:rsidR="009A12F9" w:rsidRPr="00381922">
        <w:rPr>
          <w:rFonts w:eastAsiaTheme="minorEastAsia"/>
          <w:b/>
        </w:rPr>
        <w:t>s</w:t>
      </w:r>
      <w:r w:rsidR="003908D0" w:rsidRPr="00381922">
        <w:rPr>
          <w:rFonts w:eastAsiaTheme="minorEastAsia"/>
          <w:b/>
        </w:rPr>
        <w:t xml:space="preserve"> </w:t>
      </w:r>
      <w:r w:rsidR="003F4C9A" w:rsidRPr="00381922">
        <w:rPr>
          <w:rFonts w:eastAsiaTheme="minorEastAsia"/>
          <w:b/>
        </w:rPr>
        <w:t>S</w:t>
      </w:r>
      <w:r w:rsidR="009A12F9" w:rsidRPr="00381922">
        <w:rPr>
          <w:rFonts w:eastAsiaTheme="minorEastAsia"/>
          <w:b/>
        </w:rPr>
        <w:t>5-S9</w:t>
      </w:r>
      <w:r w:rsidR="003908D0" w:rsidRPr="00381922">
        <w:rPr>
          <w:rFonts w:eastAsiaTheme="minorEastAsia"/>
        </w:rPr>
        <w:t>)</w:t>
      </w:r>
      <w:r w:rsidR="003908D0">
        <w:rPr>
          <w:rFonts w:eastAsiaTheme="minorEastAsia"/>
        </w:rPr>
        <w:t xml:space="preserve"> </w:t>
      </w:r>
      <w:r w:rsidR="00A80588">
        <w:rPr>
          <w:rFonts w:eastAsiaTheme="minorEastAsia"/>
        </w:rPr>
        <w:t>and</w:t>
      </w:r>
      <w:r w:rsidR="002D159E" w:rsidRPr="002D159E">
        <w:rPr>
          <w:rFonts w:eastAsiaTheme="minorEastAsia"/>
        </w:rPr>
        <w:t xml:space="preserve"> </w:t>
      </w:r>
      <w:r w:rsidR="008E3D73">
        <w:rPr>
          <w:rFonts w:eastAsiaTheme="minorEastAsia"/>
        </w:rPr>
        <w:t xml:space="preserve">absorbance </w:t>
      </w:r>
      <w:r w:rsidR="00A80588" w:rsidRPr="00381922">
        <w:rPr>
          <w:rFonts w:eastAsiaTheme="minorEastAsia"/>
        </w:rPr>
        <w:t>(</w:t>
      </w:r>
      <w:r w:rsidR="00A80588" w:rsidRPr="00381922">
        <w:rPr>
          <w:rFonts w:eastAsiaTheme="minorEastAsia"/>
          <w:b/>
        </w:rPr>
        <w:t>Figures S</w:t>
      </w:r>
      <w:r w:rsidR="00381922">
        <w:rPr>
          <w:rFonts w:eastAsiaTheme="minorEastAsia"/>
          <w:b/>
        </w:rPr>
        <w:t>10-S14</w:t>
      </w:r>
      <w:r w:rsidR="00A80588">
        <w:rPr>
          <w:rFonts w:eastAsiaTheme="minorEastAsia"/>
        </w:rPr>
        <w:t xml:space="preserve">). </w:t>
      </w:r>
      <w:r w:rsidR="006153C0">
        <w:rPr>
          <w:rFonts w:eastAsiaTheme="minorEastAsia"/>
        </w:rPr>
        <w:t>pH transition mid-point</w:t>
      </w:r>
      <w:r w:rsidR="00EE3F42">
        <w:rPr>
          <w:rFonts w:eastAsiaTheme="minorEastAsia"/>
        </w:rPr>
        <w:t>s</w:t>
      </w:r>
      <w:r w:rsidR="006153C0">
        <w:rPr>
          <w:rFonts w:eastAsiaTheme="minorEastAsia"/>
        </w:rPr>
        <w:t xml:space="preserve"> (</w:t>
      </w:r>
      <w:proofErr w:type="spellStart"/>
      <w:r w:rsidR="006153C0" w:rsidRPr="00FF5D5D">
        <w:rPr>
          <w:rFonts w:eastAsiaTheme="minorEastAsia"/>
          <w:i/>
        </w:rPr>
        <w:t>pH</w:t>
      </w:r>
      <w:r w:rsidR="006153C0" w:rsidRPr="00FF5D5D">
        <w:rPr>
          <w:rFonts w:eastAsiaTheme="minorEastAsia"/>
          <w:i/>
          <w:vertAlign w:val="subscript"/>
        </w:rPr>
        <w:t>T</w:t>
      </w:r>
      <w:proofErr w:type="spellEnd"/>
      <w:r w:rsidR="006153C0">
        <w:rPr>
          <w:rFonts w:eastAsiaTheme="minorEastAsia"/>
        </w:rPr>
        <w:t xml:space="preserve">) of all sequences are depicted in </w:t>
      </w:r>
      <w:r w:rsidR="006153C0" w:rsidRPr="00570B2A">
        <w:rPr>
          <w:rFonts w:eastAsiaTheme="minorEastAsia"/>
          <w:b/>
        </w:rPr>
        <w:t>Figures S</w:t>
      </w:r>
      <w:r w:rsidR="00381922">
        <w:rPr>
          <w:rFonts w:eastAsiaTheme="minorEastAsia"/>
          <w:b/>
        </w:rPr>
        <w:t>9</w:t>
      </w:r>
      <w:r w:rsidR="006153C0">
        <w:rPr>
          <w:rFonts w:eastAsiaTheme="minorEastAsia"/>
        </w:rPr>
        <w:t xml:space="preserve"> and </w:t>
      </w:r>
      <w:r w:rsidR="006153C0" w:rsidRPr="00570B2A">
        <w:rPr>
          <w:rFonts w:eastAsiaTheme="minorEastAsia"/>
          <w:b/>
        </w:rPr>
        <w:t>S</w:t>
      </w:r>
      <w:r w:rsidR="00381922">
        <w:rPr>
          <w:rFonts w:eastAsiaTheme="minorEastAsia"/>
          <w:b/>
        </w:rPr>
        <w:t>14</w:t>
      </w:r>
      <w:r w:rsidR="006153C0">
        <w:rPr>
          <w:rFonts w:eastAsiaTheme="minorEastAsia"/>
          <w:b/>
        </w:rPr>
        <w:t xml:space="preserve"> </w:t>
      </w:r>
      <w:r w:rsidR="006153C0" w:rsidRPr="00CE6A72">
        <w:rPr>
          <w:rFonts w:eastAsiaTheme="minorEastAsia"/>
        </w:rPr>
        <w:t>for</w:t>
      </w:r>
      <w:r w:rsidR="006153C0">
        <w:rPr>
          <w:rFonts w:eastAsiaTheme="minorEastAsia"/>
          <w:b/>
        </w:rPr>
        <w:t xml:space="preserve"> </w:t>
      </w:r>
      <w:r w:rsidR="006153C0">
        <w:rPr>
          <w:rFonts w:eastAsiaTheme="minorEastAsia"/>
        </w:rPr>
        <w:t xml:space="preserve">pH-dependent CD and UV absorbance spectra, </w:t>
      </w:r>
      <w:r w:rsidR="006153C0" w:rsidRPr="00CA111E">
        <w:rPr>
          <w:rFonts w:eastAsiaTheme="minorEastAsia"/>
        </w:rPr>
        <w:t>respectively</w:t>
      </w:r>
      <w:r w:rsidR="00D64FED" w:rsidRPr="00CA111E">
        <w:rPr>
          <w:rFonts w:eastAsiaTheme="minorEastAsia"/>
        </w:rPr>
        <w:t xml:space="preserve">; the consistency of </w:t>
      </w:r>
      <w:proofErr w:type="spellStart"/>
      <w:r w:rsidR="00D64FED" w:rsidRPr="00CA111E">
        <w:rPr>
          <w:rFonts w:eastAsiaTheme="minorEastAsia"/>
          <w:i/>
        </w:rPr>
        <w:t>pH</w:t>
      </w:r>
      <w:r w:rsidR="00D64FED" w:rsidRPr="00CA111E">
        <w:rPr>
          <w:rFonts w:eastAsiaTheme="minorEastAsia"/>
          <w:i/>
          <w:vertAlign w:val="subscript"/>
        </w:rPr>
        <w:t>T</w:t>
      </w:r>
      <w:proofErr w:type="spellEnd"/>
      <w:r w:rsidR="00D64FED" w:rsidRPr="00CA111E">
        <w:rPr>
          <w:rFonts w:eastAsiaTheme="minorEastAsia"/>
          <w:i/>
        </w:rPr>
        <w:t xml:space="preserve"> </w:t>
      </w:r>
      <w:r w:rsidR="00D64FED" w:rsidRPr="00CA111E">
        <w:rPr>
          <w:rFonts w:eastAsiaTheme="minorEastAsia"/>
        </w:rPr>
        <w:t>obtained by ellipticity and absorbance was checked (</w:t>
      </w:r>
      <w:r w:rsidR="00D64FED" w:rsidRPr="00CA111E">
        <w:rPr>
          <w:rFonts w:eastAsiaTheme="minorEastAsia"/>
          <w:b/>
        </w:rPr>
        <w:t>Figure S15</w:t>
      </w:r>
      <w:r w:rsidR="00D64FED" w:rsidRPr="00CA111E">
        <w:rPr>
          <w:rFonts w:eastAsiaTheme="minorEastAsia"/>
        </w:rPr>
        <w:t xml:space="preserve">). </w:t>
      </w:r>
      <w:proofErr w:type="spellStart"/>
      <w:r w:rsidR="002D159E" w:rsidRPr="00CA111E">
        <w:rPr>
          <w:rFonts w:eastAsiaTheme="minorEastAsia"/>
          <w:i/>
        </w:rPr>
        <w:t>pH</w:t>
      </w:r>
      <w:r w:rsidR="002D159E" w:rsidRPr="00CA111E">
        <w:rPr>
          <w:rFonts w:eastAsiaTheme="minorEastAsia"/>
          <w:i/>
          <w:vertAlign w:val="subscript"/>
        </w:rPr>
        <w:t>T</w:t>
      </w:r>
      <w:proofErr w:type="spellEnd"/>
      <w:r w:rsidR="002D159E" w:rsidRPr="00CA111E">
        <w:rPr>
          <w:rFonts w:eastAsiaTheme="minorEastAsia"/>
        </w:rPr>
        <w:t xml:space="preserve"> </w:t>
      </w:r>
      <w:r w:rsidR="00F5169B" w:rsidRPr="00CA111E">
        <w:rPr>
          <w:rFonts w:eastAsiaTheme="minorEastAsia"/>
        </w:rPr>
        <w:t>values</w:t>
      </w:r>
      <w:r w:rsidR="006A71D1" w:rsidRPr="00CA111E">
        <w:rPr>
          <w:rFonts w:eastAsiaTheme="minorEastAsia"/>
        </w:rPr>
        <w:t xml:space="preserve"> </w:t>
      </w:r>
      <w:r w:rsidR="006153C0" w:rsidRPr="00CA111E">
        <w:rPr>
          <w:rFonts w:eastAsiaTheme="minorEastAsia"/>
        </w:rPr>
        <w:t>were</w:t>
      </w:r>
      <w:r w:rsidR="006153C0">
        <w:rPr>
          <w:rFonts w:eastAsiaTheme="minorEastAsia"/>
        </w:rPr>
        <w:t xml:space="preserve"> </w:t>
      </w:r>
      <w:r w:rsidR="002D159E">
        <w:rPr>
          <w:rFonts w:eastAsiaTheme="minorEastAsia"/>
        </w:rPr>
        <w:t>calculated from</w:t>
      </w:r>
      <w:r w:rsidR="006153C0">
        <w:rPr>
          <w:rFonts w:eastAsiaTheme="minorEastAsia"/>
        </w:rPr>
        <w:t xml:space="preserve"> these curves</w:t>
      </w:r>
      <w:r w:rsidR="002D159E">
        <w:rPr>
          <w:rFonts w:eastAsiaTheme="minorEastAsia"/>
        </w:rPr>
        <w:t xml:space="preserve"> </w:t>
      </w:r>
      <w:r w:rsidR="006153C0">
        <w:rPr>
          <w:rFonts w:eastAsiaTheme="minorEastAsia"/>
        </w:rPr>
        <w:t xml:space="preserve">and </w:t>
      </w:r>
      <w:r w:rsidR="002D159E">
        <w:rPr>
          <w:rFonts w:eastAsiaTheme="minorEastAsia"/>
        </w:rPr>
        <w:t xml:space="preserve">are provided in </w:t>
      </w:r>
      <w:r w:rsidR="002D159E" w:rsidRPr="00570B2A">
        <w:rPr>
          <w:rFonts w:eastAsiaTheme="minorEastAsia"/>
          <w:b/>
        </w:rPr>
        <w:t>Table</w:t>
      </w:r>
      <w:r w:rsidR="00285F15" w:rsidRPr="00570B2A">
        <w:rPr>
          <w:rFonts w:eastAsiaTheme="minorEastAsia"/>
          <w:b/>
        </w:rPr>
        <w:t>s</w:t>
      </w:r>
      <w:r w:rsidR="002D159E" w:rsidRPr="00570B2A">
        <w:rPr>
          <w:rFonts w:eastAsiaTheme="minorEastAsia"/>
          <w:b/>
        </w:rPr>
        <w:t xml:space="preserve"> 1</w:t>
      </w:r>
      <w:r w:rsidR="002D159E">
        <w:rPr>
          <w:rFonts w:eastAsiaTheme="minorEastAsia"/>
        </w:rPr>
        <w:t xml:space="preserve"> and </w:t>
      </w:r>
      <w:r w:rsidR="002D159E" w:rsidRPr="00570B2A">
        <w:rPr>
          <w:rFonts w:eastAsiaTheme="minorEastAsia"/>
          <w:b/>
        </w:rPr>
        <w:t>S1</w:t>
      </w:r>
      <w:r w:rsidR="00736427">
        <w:rPr>
          <w:rFonts w:eastAsiaTheme="minorEastAsia"/>
        </w:rPr>
        <w:t>.</w:t>
      </w:r>
    </w:p>
    <w:p w14:paraId="4EFFBE90" w14:textId="6D7E8427" w:rsidR="00211816" w:rsidRDefault="006153C0" w:rsidP="00412D39">
      <w:pPr>
        <w:rPr>
          <w:rFonts w:eastAsiaTheme="minorEastAsia"/>
        </w:rPr>
      </w:pPr>
      <w:r>
        <w:rPr>
          <w:rFonts w:eastAsiaTheme="minorEastAsia"/>
        </w:rPr>
        <w:t xml:space="preserve">A consistent trend emerged from the comparison of </w:t>
      </w:r>
      <w:proofErr w:type="spellStart"/>
      <w:r w:rsidRPr="002D159E">
        <w:rPr>
          <w:rFonts w:eastAsiaTheme="minorEastAsia"/>
          <w:i/>
        </w:rPr>
        <w:t>pH</w:t>
      </w:r>
      <w:r w:rsidRPr="002D159E">
        <w:rPr>
          <w:rFonts w:eastAsiaTheme="minorEastAsia"/>
          <w:i/>
          <w:vertAlign w:val="subscript"/>
        </w:rPr>
        <w:t>T</w:t>
      </w:r>
      <w:proofErr w:type="spellEnd"/>
      <w:r>
        <w:rPr>
          <w:rFonts w:eastAsiaTheme="minorEastAsia"/>
        </w:rPr>
        <w:t xml:space="preserve"> values</w:t>
      </w:r>
      <w:r w:rsidR="00381922">
        <w:rPr>
          <w:rFonts w:eastAsiaTheme="minorEastAsia"/>
        </w:rPr>
        <w:t xml:space="preserve"> (</w:t>
      </w:r>
      <w:r w:rsidR="00381922" w:rsidRPr="00381922">
        <w:rPr>
          <w:rFonts w:eastAsiaTheme="minorEastAsia"/>
          <w:b/>
        </w:rPr>
        <w:t xml:space="preserve">Table </w:t>
      </w:r>
      <w:r w:rsidR="00B62CD6">
        <w:rPr>
          <w:rFonts w:eastAsiaTheme="minorEastAsia"/>
          <w:b/>
        </w:rPr>
        <w:t>S2</w:t>
      </w:r>
      <w:r w:rsidR="00381922">
        <w:rPr>
          <w:rFonts w:eastAsiaTheme="minorEastAsia"/>
        </w:rPr>
        <w:t xml:space="preserve">, </w:t>
      </w:r>
      <w:r w:rsidR="00381922" w:rsidRPr="00381922">
        <w:rPr>
          <w:rFonts w:eastAsiaTheme="minorEastAsia"/>
          <w:b/>
        </w:rPr>
        <w:t>Figures S9</w:t>
      </w:r>
      <w:r w:rsidR="00381922">
        <w:rPr>
          <w:rFonts w:eastAsiaTheme="minorEastAsia"/>
        </w:rPr>
        <w:t xml:space="preserve"> and </w:t>
      </w:r>
      <w:r w:rsidR="00381922" w:rsidRPr="00381922">
        <w:rPr>
          <w:rFonts w:eastAsiaTheme="minorEastAsia"/>
          <w:b/>
        </w:rPr>
        <w:t>S14</w:t>
      </w:r>
      <w:r w:rsidR="00381922">
        <w:rPr>
          <w:rFonts w:eastAsiaTheme="minorEastAsia"/>
        </w:rPr>
        <w:t>)</w:t>
      </w:r>
      <w:r>
        <w:rPr>
          <w:rFonts w:eastAsiaTheme="minorEastAsia"/>
        </w:rPr>
        <w:t xml:space="preserve">. </w:t>
      </w:r>
      <w:r w:rsidR="00285F15">
        <w:rPr>
          <w:rFonts w:eastAsiaTheme="minorEastAsia"/>
        </w:rPr>
        <w:t xml:space="preserve">In </w:t>
      </w:r>
      <w:r w:rsidR="006A71D1">
        <w:rPr>
          <w:rFonts w:eastAsiaTheme="minorEastAsia"/>
        </w:rPr>
        <w:t>most gr</w:t>
      </w:r>
      <w:r w:rsidR="00FF5D5D">
        <w:rPr>
          <w:rFonts w:eastAsiaTheme="minorEastAsia"/>
        </w:rPr>
        <w:t>o</w:t>
      </w:r>
      <w:r w:rsidR="006A71D1">
        <w:rPr>
          <w:rFonts w:eastAsiaTheme="minorEastAsia"/>
        </w:rPr>
        <w:t>ups, the s</w:t>
      </w:r>
      <w:r w:rsidR="00AF106A">
        <w:rPr>
          <w:rFonts w:eastAsiaTheme="minorEastAsia"/>
        </w:rPr>
        <w:t>equence with</w:t>
      </w:r>
      <w:r w:rsidR="00285F15">
        <w:rPr>
          <w:rFonts w:eastAsiaTheme="minorEastAsia"/>
        </w:rPr>
        <w:t xml:space="preserve"> a</w:t>
      </w:r>
      <w:r w:rsidR="00AF106A">
        <w:rPr>
          <w:rFonts w:eastAsiaTheme="minorEastAsia"/>
        </w:rPr>
        <w:t xml:space="preserve"> longer </w:t>
      </w:r>
      <w:r w:rsidR="00BC31A1">
        <w:rPr>
          <w:rFonts w:eastAsiaTheme="minorEastAsia"/>
        </w:rPr>
        <w:t xml:space="preserve">central </w:t>
      </w:r>
      <w:r w:rsidR="000921D7">
        <w:rPr>
          <w:rFonts w:eastAsiaTheme="minorEastAsia"/>
        </w:rPr>
        <w:t>spacer</w:t>
      </w:r>
      <w:r w:rsidR="00BC31A1">
        <w:rPr>
          <w:rFonts w:eastAsiaTheme="minorEastAsia"/>
        </w:rPr>
        <w:t xml:space="preserve"> has a higher </w:t>
      </w:r>
      <w:proofErr w:type="spellStart"/>
      <w:r w:rsidR="00BC31A1" w:rsidRPr="002D159E">
        <w:rPr>
          <w:rFonts w:eastAsiaTheme="minorEastAsia"/>
          <w:i/>
        </w:rPr>
        <w:t>pH</w:t>
      </w:r>
      <w:r w:rsidR="00BC31A1" w:rsidRPr="002D159E">
        <w:rPr>
          <w:rFonts w:eastAsiaTheme="minorEastAsia"/>
          <w:i/>
          <w:vertAlign w:val="subscript"/>
        </w:rPr>
        <w:t>T</w:t>
      </w:r>
      <w:proofErr w:type="spellEnd"/>
      <w:r w:rsidR="00BC31A1">
        <w:rPr>
          <w:rFonts w:eastAsiaTheme="minorEastAsia"/>
        </w:rPr>
        <w:t xml:space="preserve"> than other sequence</w:t>
      </w:r>
      <w:r w:rsidR="003908D0">
        <w:rPr>
          <w:rFonts w:eastAsiaTheme="minorEastAsia"/>
        </w:rPr>
        <w:t>s in the same group. Fo</w:t>
      </w:r>
      <w:r>
        <w:rPr>
          <w:rFonts w:eastAsiaTheme="minorEastAsia"/>
        </w:rPr>
        <w:t>r</w:t>
      </w:r>
      <w:r w:rsidR="003908D0">
        <w:rPr>
          <w:rFonts w:eastAsiaTheme="minorEastAsia"/>
        </w:rPr>
        <w:t xml:space="preserve"> example, in </w:t>
      </w:r>
      <w:r w:rsidR="00DE7A1F">
        <w:rPr>
          <w:rFonts w:eastAsiaTheme="minorEastAsia"/>
        </w:rPr>
        <w:t xml:space="preserve">the </w:t>
      </w:r>
      <w:r w:rsidR="003908D0" w:rsidRPr="00381922">
        <w:rPr>
          <w:rFonts w:eastAsiaTheme="minorEastAsia"/>
        </w:rPr>
        <w:t>T112-3</w:t>
      </w:r>
      <w:r w:rsidR="003908D0">
        <w:rPr>
          <w:rFonts w:eastAsiaTheme="minorEastAsia"/>
        </w:rPr>
        <w:t xml:space="preserve"> group, </w:t>
      </w:r>
      <w:commentRangeStart w:id="411"/>
      <w:proofErr w:type="spellStart"/>
      <w:r w:rsidR="003908D0" w:rsidRPr="003908D0">
        <w:rPr>
          <w:rFonts w:eastAsiaTheme="minorEastAsia"/>
          <w:i/>
        </w:rPr>
        <w:t>pH</w:t>
      </w:r>
      <w:r w:rsidR="003908D0" w:rsidRPr="003908D0">
        <w:rPr>
          <w:rFonts w:eastAsiaTheme="minorEastAsia"/>
          <w:i/>
          <w:vertAlign w:val="subscript"/>
        </w:rPr>
        <w:t>T</w:t>
      </w:r>
      <w:proofErr w:type="spellEnd"/>
      <w:r w:rsidR="003908D0" w:rsidRPr="00F66AD3">
        <w:rPr>
          <w:rFonts w:eastAsiaTheme="minorEastAsia"/>
        </w:rPr>
        <w:t xml:space="preserve"> </w:t>
      </w:r>
      <w:r w:rsidR="003908D0">
        <w:rPr>
          <w:rFonts w:eastAsiaTheme="minorEastAsia"/>
        </w:rPr>
        <w:t>of T121-3 (6.30) is higher than th</w:t>
      </w:r>
      <w:r>
        <w:rPr>
          <w:rFonts w:eastAsiaTheme="minorEastAsia"/>
        </w:rPr>
        <w:t>e ones</w:t>
      </w:r>
      <w:r w:rsidR="003908D0">
        <w:rPr>
          <w:rFonts w:eastAsiaTheme="minorEastAsia"/>
        </w:rPr>
        <w:t xml:space="preserve"> of T112-3 (6.11) and T211-3 (6.12)</w:t>
      </w:r>
      <w:commentRangeEnd w:id="411"/>
      <w:r w:rsidR="008A4D98">
        <w:rPr>
          <w:rStyle w:val="CommentReference"/>
        </w:rPr>
        <w:commentReference w:id="411"/>
      </w:r>
      <w:r w:rsidR="003908D0">
        <w:rPr>
          <w:rFonts w:eastAsiaTheme="minorEastAsia"/>
        </w:rPr>
        <w:t xml:space="preserve"> (</w:t>
      </w:r>
      <w:r w:rsidR="003908D0" w:rsidRPr="00381922">
        <w:rPr>
          <w:rFonts w:eastAsiaTheme="minorEastAsia"/>
          <w:b/>
        </w:rPr>
        <w:t>Figure</w:t>
      </w:r>
      <w:r w:rsidR="003908D0">
        <w:rPr>
          <w:rFonts w:eastAsiaTheme="minorEastAsia"/>
        </w:rPr>
        <w:t xml:space="preserve"> </w:t>
      </w:r>
      <w:r w:rsidR="003908D0" w:rsidRPr="00570B2A">
        <w:rPr>
          <w:rFonts w:eastAsiaTheme="minorEastAsia"/>
          <w:b/>
        </w:rPr>
        <w:t>S</w:t>
      </w:r>
      <w:r w:rsidR="00A70CE9">
        <w:rPr>
          <w:rFonts w:eastAsiaTheme="minorEastAsia"/>
          <w:b/>
        </w:rPr>
        <w:t>5B</w:t>
      </w:r>
      <w:r w:rsidR="003908D0">
        <w:rPr>
          <w:rFonts w:eastAsiaTheme="minorEastAsia"/>
        </w:rPr>
        <w:t xml:space="preserve">). </w:t>
      </w:r>
      <w:r>
        <w:rPr>
          <w:rFonts w:eastAsiaTheme="minorEastAsia"/>
        </w:rPr>
        <w:t xml:space="preserve">A </w:t>
      </w:r>
      <w:r w:rsidR="00285F15">
        <w:rPr>
          <w:rFonts w:eastAsiaTheme="minorEastAsia"/>
        </w:rPr>
        <w:t xml:space="preserve">precise </w:t>
      </w:r>
      <w:r w:rsidR="006A71D1">
        <w:rPr>
          <w:rFonts w:eastAsiaTheme="minorEastAsia"/>
        </w:rPr>
        <w:t xml:space="preserve">count of groups obeying this </w:t>
      </w:r>
      <w:del w:id="412" w:author="Alex" w:date="2020-04-13T11:16:00Z">
        <w:r w:rsidR="006A71D1" w:rsidDel="008A4D98">
          <w:rPr>
            <w:rFonts w:eastAsiaTheme="minorEastAsia"/>
          </w:rPr>
          <w:delText>‘</w:delText>
        </w:r>
      </w:del>
      <w:ins w:id="413" w:author="Alex" w:date="2020-04-13T11:16:00Z">
        <w:r w:rsidR="008A4D98">
          <w:rPr>
            <w:rFonts w:eastAsiaTheme="minorEastAsia"/>
          </w:rPr>
          <w:t>“</w:t>
        </w:r>
      </w:ins>
      <w:r w:rsidR="006A71D1" w:rsidRPr="00570B2A">
        <w:rPr>
          <w:rFonts w:eastAsiaTheme="minorEastAsia"/>
          <w:b/>
        </w:rPr>
        <w:t xml:space="preserve">long central </w:t>
      </w:r>
      <w:r w:rsidR="000921D7">
        <w:rPr>
          <w:rFonts w:eastAsiaTheme="minorEastAsia"/>
          <w:b/>
        </w:rPr>
        <w:t>spacer</w:t>
      </w:r>
      <w:r w:rsidR="00F66AD3">
        <w:rPr>
          <w:rFonts w:eastAsiaTheme="minorEastAsia"/>
          <w:b/>
        </w:rPr>
        <w:t xml:space="preserve"> is better</w:t>
      </w:r>
      <w:r w:rsidR="00285F15" w:rsidRPr="00570B2A">
        <w:rPr>
          <w:rFonts w:eastAsiaTheme="minorEastAsia"/>
        </w:rPr>
        <w:t>”</w:t>
      </w:r>
      <w:r w:rsidR="006A71D1" w:rsidRPr="00285F15">
        <w:rPr>
          <w:rFonts w:eastAsiaTheme="minorEastAsia"/>
        </w:rPr>
        <w:t xml:space="preserve"> rule</w:t>
      </w:r>
      <w:r w:rsidR="006A71D1">
        <w:rPr>
          <w:rFonts w:eastAsiaTheme="minorEastAsia"/>
        </w:rPr>
        <w:t xml:space="preserve"> </w:t>
      </w:r>
      <w:r w:rsidR="00285F15">
        <w:rPr>
          <w:rFonts w:eastAsiaTheme="minorEastAsia"/>
        </w:rPr>
        <w:t xml:space="preserve">is presented </w:t>
      </w:r>
      <w:r w:rsidR="006A71D1">
        <w:rPr>
          <w:rFonts w:eastAsiaTheme="minorEastAsia"/>
        </w:rPr>
        <w:t xml:space="preserve">in </w:t>
      </w:r>
      <w:r w:rsidR="006A71D1" w:rsidRPr="00570B2A">
        <w:rPr>
          <w:rFonts w:eastAsiaTheme="minorEastAsia"/>
          <w:b/>
        </w:rPr>
        <w:t xml:space="preserve">Table </w:t>
      </w:r>
      <w:r w:rsidR="00B62CD6">
        <w:rPr>
          <w:rFonts w:eastAsiaTheme="minorEastAsia"/>
          <w:b/>
        </w:rPr>
        <w:t>1</w:t>
      </w:r>
      <w:r w:rsidR="006A71D1">
        <w:rPr>
          <w:rFonts w:eastAsiaTheme="minorEastAsia"/>
        </w:rPr>
        <w:t xml:space="preserve">. Based </w:t>
      </w:r>
      <w:r w:rsidR="00285F15">
        <w:rPr>
          <w:rFonts w:eastAsiaTheme="minorEastAsia"/>
        </w:rPr>
        <w:t>on</w:t>
      </w:r>
      <w:r w:rsidR="006A71D1">
        <w:rPr>
          <w:rFonts w:eastAsiaTheme="minorEastAsia"/>
        </w:rPr>
        <w:t xml:space="preserve"> CD and UV </w:t>
      </w:r>
      <w:r w:rsidR="00285F15">
        <w:rPr>
          <w:rFonts w:eastAsiaTheme="minorEastAsia"/>
        </w:rPr>
        <w:t xml:space="preserve">absorbance </w:t>
      </w:r>
      <w:r w:rsidR="00FF5D5D">
        <w:rPr>
          <w:rFonts w:eastAsiaTheme="minorEastAsia"/>
        </w:rPr>
        <w:t xml:space="preserve">spectra, </w:t>
      </w:r>
      <w:r w:rsidR="001A0744">
        <w:rPr>
          <w:rFonts w:eastAsiaTheme="minorEastAsia"/>
        </w:rPr>
        <w:t xml:space="preserve">48 </w:t>
      </w:r>
      <w:r w:rsidR="00285F15">
        <w:rPr>
          <w:rFonts w:eastAsiaTheme="minorEastAsia"/>
        </w:rPr>
        <w:t xml:space="preserve">or </w:t>
      </w:r>
      <w:r w:rsidR="001A0744">
        <w:rPr>
          <w:rFonts w:eastAsiaTheme="minorEastAsia"/>
        </w:rPr>
        <w:t xml:space="preserve">46 </w:t>
      </w:r>
      <w:r w:rsidR="00285F15">
        <w:rPr>
          <w:rFonts w:eastAsiaTheme="minorEastAsia"/>
        </w:rPr>
        <w:t xml:space="preserve">of the </w:t>
      </w:r>
      <w:r w:rsidR="001A0744">
        <w:rPr>
          <w:rFonts w:eastAsiaTheme="minorEastAsia"/>
        </w:rPr>
        <w:t>60 groups</w:t>
      </w:r>
      <w:r w:rsidR="00285F15">
        <w:rPr>
          <w:rFonts w:eastAsiaTheme="minorEastAsia"/>
        </w:rPr>
        <w:t xml:space="preserve"> (80% and 77%)</w:t>
      </w:r>
      <w:r w:rsidR="001A0744">
        <w:rPr>
          <w:rFonts w:eastAsiaTheme="minorEastAsia"/>
        </w:rPr>
        <w:t xml:space="preserve"> follow th</w:t>
      </w:r>
      <w:r w:rsidR="00285F15">
        <w:rPr>
          <w:rFonts w:eastAsiaTheme="minorEastAsia"/>
        </w:rPr>
        <w:t>is</w:t>
      </w:r>
      <w:r w:rsidR="001A0744">
        <w:rPr>
          <w:rFonts w:eastAsiaTheme="minorEastAsia"/>
        </w:rPr>
        <w:t xml:space="preserve"> </w:t>
      </w:r>
      <w:r w:rsidR="00A02F56">
        <w:rPr>
          <w:rFonts w:eastAsiaTheme="minorEastAsia"/>
        </w:rPr>
        <w:t>tendency</w:t>
      </w:r>
      <w:r w:rsidR="00A4167E">
        <w:rPr>
          <w:rFonts w:eastAsiaTheme="minorEastAsia"/>
        </w:rPr>
        <w:t>, respectively.</w:t>
      </w:r>
      <w:ins w:id="414" w:author="Liezel Tamon" w:date="2020-04-22T19:06:00Z">
        <w:r w:rsidR="0030339C">
          <w:rPr>
            <w:rFonts w:eastAsiaTheme="minorEastAsia"/>
          </w:rPr>
          <w:t xml:space="preserve"> </w:t>
        </w:r>
      </w:ins>
      <w:del w:id="415" w:author="Alex" w:date="2020-04-13T11:10:00Z">
        <w:r w:rsidR="001A0744" w:rsidDel="00AE4E3E">
          <w:rPr>
            <w:rFonts w:eastAsiaTheme="minorEastAsia"/>
          </w:rPr>
          <w:delText xml:space="preserve"> </w:delText>
        </w:r>
      </w:del>
    </w:p>
    <w:p w14:paraId="1B0DAB27" w14:textId="77777777" w:rsidR="00412D39" w:rsidRDefault="00412D39" w:rsidP="00412D39">
      <w:pPr>
        <w:rPr>
          <w:rFonts w:eastAsiaTheme="minorEastAsia"/>
        </w:rPr>
      </w:pPr>
    </w:p>
    <w:p w14:paraId="455D66EC" w14:textId="6E01BB1F" w:rsidR="00901E5B" w:rsidRDefault="00882347" w:rsidP="00412D39">
      <w:pPr>
        <w:rPr>
          <w:rFonts w:eastAsiaTheme="minorEastAsia"/>
        </w:rPr>
      </w:pPr>
      <w:r>
        <w:t>T</w:t>
      </w:r>
      <w:r w:rsidR="00901E5B">
        <w:t>he t</w:t>
      </w:r>
      <w:r>
        <w:t>hermal stability</w:t>
      </w:r>
      <w:r w:rsidR="00285F15">
        <w:t xml:space="preserve"> of</w:t>
      </w:r>
      <w:r>
        <w:t xml:space="preserve"> </w:t>
      </w:r>
      <w:proofErr w:type="spellStart"/>
      <w:r>
        <w:t>i</w:t>
      </w:r>
      <w:proofErr w:type="spellEnd"/>
      <w:r w:rsidR="00880F86">
        <w:t xml:space="preserve">-motif can be followed by UV-absorbance at 260 or 295 nm; in the latter case an inverted transition is obtained as </w:t>
      </w:r>
      <w:proofErr w:type="spellStart"/>
      <w:r w:rsidR="00880F86">
        <w:t>i</w:t>
      </w:r>
      <w:proofErr w:type="spellEnd"/>
      <w:r w:rsidR="00880F86">
        <w:t xml:space="preserve">-DNA denaturation leads to a </w:t>
      </w:r>
      <w:r w:rsidR="00880F86" w:rsidRPr="00753ADB">
        <w:rPr>
          <w:i/>
        </w:rPr>
        <w:t>decrease</w:t>
      </w:r>
      <w:r w:rsidR="00880F86">
        <w:t xml:space="preserve"> in absorbance at this wavelength</w:t>
      </w:r>
      <w:r w:rsidR="00B51809">
        <w:t xml:space="preserve"> </w:t>
      </w:r>
      <w:r w:rsidR="00B51809">
        <w:fldChar w:fldCharType="begin"/>
      </w:r>
      <w:r w:rsidR="00B51809">
        <w:instrText xml:space="preserve"> ADDIN EN.CITE &lt;EndNote&gt;&lt;Cite&gt;&lt;Author&gt;Mergny&lt;/Author&gt;&lt;Year&gt;1998&lt;/Year&gt;&lt;RecNum&gt;3&lt;/RecNum&gt;&lt;DisplayText&gt;(39)&lt;/DisplayText&gt;&lt;record&gt;&lt;rec-number&gt;3&lt;/rec-number&gt;&lt;foreign-keys&gt;&lt;key app="EN" db-id="2ar0zdpzpd9axqe2vppvt0alxfdfxrv2d52e" timestamp="1548883618"&gt;3&lt;/key&gt;&lt;key app="ENWeb" db-id=""&gt;0&lt;/key&gt;&lt;/foreign-keys&gt;&lt;ref-type name="Journal Article"&gt;17&lt;/ref-type&gt;&lt;contributors&gt;&lt;authors&gt;&lt;author&gt;Mergny, J. L.&lt;/author&gt;&lt;author&gt;Lacroix, L.&lt;/author&gt;&lt;/authors&gt;&lt;/contributors&gt;&lt;auth-address&gt;Laboratoire de Biophysique, Museum National d&amp;apos;Histoire Naturelle, INSERM U201, CNRS UA481,43 rue Cuvier 75005 Paris, France.&lt;/auth-address&gt;&lt;titles&gt;&lt;title&gt;Kinetics and thermodynamics of i-DNA formation: phosphodiester versus modified oligodeoxynucleotides&lt;/title&gt;&lt;secondary-title&gt;Nucleic Acids Res&lt;/secondary-title&gt;&lt;/titles&gt;&lt;periodical&gt;&lt;full-title&gt;Nucleic Acids Res&lt;/full-title&gt;&lt;/periodical&gt;&lt;pages&gt;4797-803&lt;/pages&gt;&lt;volume&gt;26&lt;/volume&gt;&lt;number&gt;21&lt;/number&gt;&lt;keywords&gt;&lt;keyword&gt;Base Sequence&lt;/keyword&gt;&lt;keyword&gt;DNA/*chemistry&lt;/keyword&gt;&lt;keyword&gt;Hydrogen-Ion Concentration&lt;/keyword&gt;&lt;keyword&gt;Kinetics&lt;/keyword&gt;&lt;keyword&gt;Magnetic Resonance Spectroscopy&lt;/keyword&gt;&lt;keyword&gt;Nucleic Acid Conformation&lt;/keyword&gt;&lt;keyword&gt;Nucleic Acid Denaturation&lt;/keyword&gt;&lt;keyword&gt;Oligodeoxyribonucleotides/*chemistry&lt;/keyword&gt;&lt;keyword&gt;Spectrophotometry, Ultraviolet&lt;/keyword&gt;&lt;keyword&gt;Thermodynamics&lt;/keyword&gt;&lt;/keywords&gt;&lt;dates&gt;&lt;year&gt;1998&lt;/year&gt;&lt;pub-dates&gt;&lt;date&gt;Nov 1&lt;/date&gt;&lt;/pub-dates&gt;&lt;/dates&gt;&lt;isbn&gt;0305-1048 (Print)&amp;#xD;0305-1048 (Linking)&lt;/isbn&gt;&lt;accession-num&gt;9776737&lt;/accession-num&gt;&lt;urls&gt;&lt;related-urls&gt;&lt;url&gt;https://www.ncbi.nlm.nih.gov/pubmed/9776737&lt;/url&gt;&lt;/related-urls&gt;&lt;/urls&gt;&lt;custom2&gt;PMC147917&lt;/custom2&gt;&lt;electronic-resource-num&gt;10.1093/nar/26.21.4797&lt;/electronic-resource-num&gt;&lt;/record&gt;&lt;/Cite&gt;&lt;/EndNote&gt;</w:instrText>
      </w:r>
      <w:r w:rsidR="00B51809">
        <w:fldChar w:fldCharType="separate"/>
      </w:r>
      <w:r w:rsidR="00B51809">
        <w:rPr>
          <w:noProof/>
        </w:rPr>
        <w:t>(39)</w:t>
      </w:r>
      <w:r w:rsidR="00B51809">
        <w:fldChar w:fldCharType="end"/>
      </w:r>
      <w:r w:rsidR="00880F86">
        <w:t>.</w:t>
      </w:r>
      <w:r w:rsidR="00880F86" w:rsidRPr="00880F86">
        <w:t xml:space="preserve"> </w:t>
      </w:r>
      <w:r w:rsidR="0074291F">
        <w:t xml:space="preserve">Herein, </w:t>
      </w:r>
      <w:r w:rsidR="00901E5B">
        <w:rPr>
          <w:rFonts w:eastAsiaTheme="minorEastAsia"/>
        </w:rPr>
        <w:t>the denaturation</w:t>
      </w:r>
      <w:r w:rsidR="00880F86">
        <w:rPr>
          <w:rFonts w:eastAsiaTheme="minorEastAsia"/>
        </w:rPr>
        <w:t xml:space="preserve"> of </w:t>
      </w:r>
      <w:proofErr w:type="spellStart"/>
      <w:r w:rsidR="00880F86">
        <w:rPr>
          <w:rFonts w:eastAsiaTheme="minorEastAsia"/>
        </w:rPr>
        <w:t>i</w:t>
      </w:r>
      <w:proofErr w:type="spellEnd"/>
      <w:r w:rsidR="00880F86">
        <w:rPr>
          <w:rFonts w:eastAsiaTheme="minorEastAsia"/>
        </w:rPr>
        <w:t>-motif</w:t>
      </w:r>
      <w:r w:rsidR="00392C7F">
        <w:rPr>
          <w:rFonts w:eastAsiaTheme="minorEastAsia"/>
        </w:rPr>
        <w:t>s</w:t>
      </w:r>
      <w:r w:rsidR="00880F86">
        <w:rPr>
          <w:rFonts w:eastAsiaTheme="minorEastAsia"/>
        </w:rPr>
        <w:t xml:space="preserve"> at pH 5.0 and pH 7.0 </w:t>
      </w:r>
      <w:r w:rsidR="00901E5B">
        <w:rPr>
          <w:rFonts w:eastAsiaTheme="minorEastAsia"/>
        </w:rPr>
        <w:t xml:space="preserve">was </w:t>
      </w:r>
      <w:r w:rsidR="00880F86">
        <w:rPr>
          <w:rFonts w:eastAsiaTheme="minorEastAsia"/>
        </w:rPr>
        <w:t>tracked by monitoring UV</w:t>
      </w:r>
      <w:r w:rsidR="009B1FD3">
        <w:rPr>
          <w:rFonts w:eastAsiaTheme="minorEastAsia"/>
        </w:rPr>
        <w:t>-</w:t>
      </w:r>
      <w:r w:rsidR="00880F86">
        <w:rPr>
          <w:rFonts w:eastAsiaTheme="minorEastAsia"/>
        </w:rPr>
        <w:t>absorbance at 295 nm</w:t>
      </w:r>
      <w:r w:rsidR="00392C7F">
        <w:rPr>
          <w:rFonts w:eastAsiaTheme="minorEastAsia"/>
        </w:rPr>
        <w:t xml:space="preserve"> (</w:t>
      </w:r>
      <w:r w:rsidR="00392C7F" w:rsidRPr="00701FB9">
        <w:rPr>
          <w:rFonts w:eastAsiaTheme="minorEastAsia"/>
          <w:b/>
        </w:rPr>
        <w:t>Figures S</w:t>
      </w:r>
      <w:r w:rsidR="00F7526C">
        <w:rPr>
          <w:rFonts w:eastAsiaTheme="minorEastAsia"/>
          <w:b/>
        </w:rPr>
        <w:t>16-S18</w:t>
      </w:r>
      <w:r w:rsidR="00392C7F">
        <w:rPr>
          <w:rFonts w:eastAsiaTheme="minorEastAsia"/>
        </w:rPr>
        <w:t>)</w:t>
      </w:r>
      <w:r w:rsidR="00880F86">
        <w:rPr>
          <w:rFonts w:eastAsiaTheme="minorEastAsia"/>
        </w:rPr>
        <w:t>.</w:t>
      </w:r>
      <w:r w:rsidR="00880F86">
        <w:rPr>
          <w:rFonts w:eastAsiaTheme="minorEastAsia" w:hint="eastAsia"/>
        </w:rPr>
        <w:t xml:space="preserve"> </w:t>
      </w:r>
      <w:r w:rsidR="001228D8">
        <w:rPr>
          <w:rFonts w:eastAsiaTheme="minorEastAsia"/>
        </w:rPr>
        <w:t>At neutral</w:t>
      </w:r>
      <w:r w:rsidR="00111177">
        <w:rPr>
          <w:rFonts w:eastAsiaTheme="minorEastAsia"/>
        </w:rPr>
        <w:t xml:space="preserve"> </w:t>
      </w:r>
      <w:r w:rsidR="00901E5B">
        <w:rPr>
          <w:rFonts w:eastAsiaTheme="minorEastAsia"/>
        </w:rPr>
        <w:t>pH</w:t>
      </w:r>
      <w:r w:rsidR="001228D8">
        <w:rPr>
          <w:rFonts w:eastAsiaTheme="minorEastAsia"/>
        </w:rPr>
        <w:t xml:space="preserve">, </w:t>
      </w:r>
      <w:r w:rsidR="00111177">
        <w:rPr>
          <w:rFonts w:eastAsiaTheme="minorEastAsia"/>
        </w:rPr>
        <w:t xml:space="preserve">only sequences with longer C-tracts such as </w:t>
      </w:r>
      <w:r w:rsidR="00111177" w:rsidRPr="00111177">
        <w:rPr>
          <w:rFonts w:eastAsiaTheme="minorEastAsia"/>
          <w:i/>
        </w:rPr>
        <w:t>C</w:t>
      </w:r>
      <w:r w:rsidR="00111177" w:rsidRPr="00111177">
        <w:rPr>
          <w:rFonts w:eastAsiaTheme="minorEastAsia"/>
          <w:i/>
          <w:vertAlign w:val="subscript"/>
        </w:rPr>
        <w:t>5</w:t>
      </w:r>
      <w:r w:rsidR="00111177">
        <w:rPr>
          <w:rFonts w:eastAsiaTheme="minorEastAsia"/>
        </w:rPr>
        <w:t xml:space="preserve"> and </w:t>
      </w:r>
      <w:r w:rsidR="00111177" w:rsidRPr="00111177">
        <w:rPr>
          <w:rFonts w:eastAsiaTheme="minorEastAsia"/>
          <w:i/>
        </w:rPr>
        <w:t>C</w:t>
      </w:r>
      <w:r w:rsidR="00111177" w:rsidRPr="00111177">
        <w:rPr>
          <w:rFonts w:eastAsiaTheme="minorEastAsia"/>
          <w:i/>
          <w:vertAlign w:val="subscript"/>
        </w:rPr>
        <w:t>6</w:t>
      </w:r>
      <w:r w:rsidR="00111177">
        <w:rPr>
          <w:rFonts w:eastAsiaTheme="minorEastAsia"/>
        </w:rPr>
        <w:t xml:space="preserve"> were considered, </w:t>
      </w:r>
      <w:r w:rsidR="00901E5B">
        <w:rPr>
          <w:rFonts w:eastAsiaTheme="minorEastAsia"/>
        </w:rPr>
        <w:t xml:space="preserve">as </w:t>
      </w:r>
      <w:r w:rsidR="00111177">
        <w:rPr>
          <w:rFonts w:eastAsiaTheme="minorEastAsia"/>
        </w:rPr>
        <w:t>sequences with shorter C-tract</w:t>
      </w:r>
      <w:r w:rsidR="00901E5B">
        <w:rPr>
          <w:rFonts w:eastAsiaTheme="minorEastAsia"/>
        </w:rPr>
        <w:t>s</w:t>
      </w:r>
      <w:r w:rsidR="00111177">
        <w:rPr>
          <w:rFonts w:eastAsiaTheme="minorEastAsia"/>
        </w:rPr>
        <w:t xml:space="preserve"> do not </w:t>
      </w:r>
      <w:r w:rsidR="00794D0D">
        <w:rPr>
          <w:rFonts w:eastAsiaTheme="minorEastAsia"/>
        </w:rPr>
        <w:t>fold</w:t>
      </w:r>
      <w:r w:rsidR="000E6AA6">
        <w:rPr>
          <w:rFonts w:eastAsiaTheme="minorEastAsia"/>
        </w:rPr>
        <w:t xml:space="preserve"> </w:t>
      </w:r>
      <w:r w:rsidR="00901E5B">
        <w:rPr>
          <w:rFonts w:eastAsiaTheme="minorEastAsia"/>
        </w:rPr>
        <w:t xml:space="preserve">according to </w:t>
      </w:r>
      <w:r w:rsidR="000E6AA6">
        <w:rPr>
          <w:rFonts w:eastAsiaTheme="minorEastAsia"/>
        </w:rPr>
        <w:t xml:space="preserve">TDS spectra </w:t>
      </w:r>
      <w:r w:rsidR="00901E5B">
        <w:rPr>
          <w:rFonts w:eastAsiaTheme="minorEastAsia"/>
        </w:rPr>
        <w:t>(</w:t>
      </w:r>
      <w:r w:rsidR="000E6AA6" w:rsidRPr="00701FB9">
        <w:rPr>
          <w:rFonts w:eastAsiaTheme="minorEastAsia"/>
          <w:b/>
        </w:rPr>
        <w:t>Figure S1</w:t>
      </w:r>
      <w:r w:rsidR="000E6AA6">
        <w:rPr>
          <w:rFonts w:eastAsiaTheme="minorEastAsia"/>
        </w:rPr>
        <w:t>)</w:t>
      </w:r>
      <w:r w:rsidR="00111177">
        <w:rPr>
          <w:rFonts w:eastAsiaTheme="minorEastAsia"/>
        </w:rPr>
        <w:t xml:space="preserve">, or </w:t>
      </w:r>
      <w:r w:rsidR="0056439A">
        <w:rPr>
          <w:rFonts w:eastAsiaTheme="minorEastAsia"/>
        </w:rPr>
        <w:t xml:space="preserve">exhibit a </w:t>
      </w:r>
      <w:r w:rsidR="00111177">
        <w:rPr>
          <w:rFonts w:eastAsiaTheme="minorEastAsia"/>
        </w:rPr>
        <w:t xml:space="preserve">low </w:t>
      </w:r>
      <w:r w:rsidR="0056439A">
        <w:rPr>
          <w:rFonts w:eastAsiaTheme="minorEastAsia"/>
        </w:rPr>
        <w:t>stability</w:t>
      </w:r>
      <w:r w:rsidR="004D3C5F">
        <w:rPr>
          <w:rFonts w:eastAsiaTheme="minorEastAsia"/>
        </w:rPr>
        <w:t xml:space="preserve"> (</w:t>
      </w:r>
      <w:r w:rsidR="004D3C5F" w:rsidRPr="004D3C5F">
        <w:rPr>
          <w:rFonts w:eastAsiaTheme="minorEastAsia"/>
          <w:i/>
        </w:rPr>
        <w:t>T</w:t>
      </w:r>
      <w:r w:rsidR="004D3C5F" w:rsidRPr="004D3C5F">
        <w:rPr>
          <w:rFonts w:eastAsiaTheme="minorEastAsia"/>
          <w:i/>
          <w:vertAlign w:val="subscript"/>
        </w:rPr>
        <w:t>m</w:t>
      </w:r>
      <w:r w:rsidR="004D3C5F">
        <w:rPr>
          <w:rFonts w:eastAsiaTheme="minorEastAsia"/>
          <w:vertAlign w:val="subscript"/>
        </w:rPr>
        <w:t xml:space="preserve"> </w:t>
      </w:r>
      <w:r w:rsidR="004D3C5F">
        <w:rPr>
          <w:rFonts w:eastAsiaTheme="minorEastAsia"/>
        </w:rPr>
        <w:t>&lt; 12</w:t>
      </w:r>
      <w:r w:rsidR="00E23BD3">
        <w:rPr>
          <w:rFonts w:eastAsiaTheme="minorEastAsia"/>
        </w:rPr>
        <w:t xml:space="preserve"> </w:t>
      </w:r>
      <w:proofErr w:type="spellStart"/>
      <w:r w:rsidR="004D3C5F" w:rsidRPr="004D3C5F">
        <w:rPr>
          <w:rFonts w:eastAsiaTheme="minorEastAsia"/>
          <w:vertAlign w:val="superscript"/>
        </w:rPr>
        <w:t>o</w:t>
      </w:r>
      <w:r w:rsidR="004D3C5F">
        <w:rPr>
          <w:rFonts w:eastAsiaTheme="minorEastAsia"/>
        </w:rPr>
        <w:t>C</w:t>
      </w:r>
      <w:proofErr w:type="spellEnd"/>
      <w:r w:rsidR="004D3C5F">
        <w:rPr>
          <w:rFonts w:eastAsiaTheme="minorEastAsia"/>
        </w:rPr>
        <w:t>)</w:t>
      </w:r>
      <w:r w:rsidR="0056439A">
        <w:rPr>
          <w:rFonts w:eastAsiaTheme="minorEastAsia"/>
        </w:rPr>
        <w:t xml:space="preserve"> preventing an </w:t>
      </w:r>
      <w:r w:rsidR="00901E5B">
        <w:rPr>
          <w:rFonts w:eastAsiaTheme="minorEastAsia"/>
        </w:rPr>
        <w:t>accurate</w:t>
      </w:r>
      <w:r w:rsidR="0056439A">
        <w:rPr>
          <w:rFonts w:eastAsiaTheme="minorEastAsia"/>
        </w:rPr>
        <w:t xml:space="preserve"> determination</w:t>
      </w:r>
      <w:r w:rsidR="00111177">
        <w:rPr>
          <w:rFonts w:eastAsiaTheme="minorEastAsia"/>
        </w:rPr>
        <w:t>.</w:t>
      </w:r>
    </w:p>
    <w:p w14:paraId="6AABD6F9" w14:textId="77777777" w:rsidR="00412D39" w:rsidRDefault="00412D39" w:rsidP="00412D39">
      <w:pPr>
        <w:rPr>
          <w:rFonts w:eastAsiaTheme="minorEastAsia"/>
        </w:rPr>
      </w:pPr>
    </w:p>
    <w:p w14:paraId="666B9976" w14:textId="625D8333" w:rsidR="00901E5B" w:rsidRDefault="00B5667B" w:rsidP="00412D39">
      <w:pPr>
        <w:rPr>
          <w:rFonts w:eastAsiaTheme="minorEastAsia"/>
        </w:rPr>
      </w:pPr>
      <w:r w:rsidRPr="00B5667B">
        <w:rPr>
          <w:rFonts w:eastAsiaTheme="minorEastAsia"/>
        </w:rPr>
        <w:t xml:space="preserve">Folding and unfolding follow relatively fast kinetics under mildly acidic conditions, as expected for </w:t>
      </w:r>
      <w:r w:rsidR="0056439A">
        <w:rPr>
          <w:rFonts w:eastAsiaTheme="minorEastAsia"/>
        </w:rPr>
        <w:t>intra</w:t>
      </w:r>
      <w:r w:rsidR="0056439A" w:rsidRPr="00B5667B">
        <w:rPr>
          <w:rFonts w:eastAsiaTheme="minorEastAsia"/>
        </w:rPr>
        <w:t xml:space="preserve">molecular </w:t>
      </w:r>
      <w:r w:rsidR="0056439A">
        <w:rPr>
          <w:rFonts w:eastAsiaTheme="minorEastAsia"/>
        </w:rPr>
        <w:t>folding</w:t>
      </w:r>
      <w:r w:rsidRPr="00B5667B">
        <w:rPr>
          <w:rFonts w:eastAsiaTheme="minorEastAsia"/>
        </w:rPr>
        <w:t xml:space="preserve">. However, this is no longer the case at </w:t>
      </w:r>
      <w:r w:rsidR="00794D0D">
        <w:rPr>
          <w:rFonts w:eastAsiaTheme="minorEastAsia"/>
        </w:rPr>
        <w:t>near-neutral pH</w:t>
      </w:r>
      <w:r w:rsidRPr="00B5667B">
        <w:rPr>
          <w:rFonts w:eastAsiaTheme="minorEastAsia"/>
        </w:rPr>
        <w:t xml:space="preserve">, where a hysteresis phenomenon occurs, leading to observed large differences in apparent </w:t>
      </w:r>
      <w:r w:rsidRPr="00B5667B">
        <w:rPr>
          <w:rFonts w:eastAsiaTheme="minorEastAsia"/>
          <w:i/>
        </w:rPr>
        <w:t>T</w:t>
      </w:r>
      <w:r w:rsidRPr="00B5667B">
        <w:rPr>
          <w:rFonts w:eastAsiaTheme="minorEastAsia"/>
          <w:i/>
          <w:vertAlign w:val="subscript"/>
        </w:rPr>
        <w:t>m</w:t>
      </w:r>
      <w:r w:rsidRPr="00B5667B">
        <w:rPr>
          <w:rFonts w:eastAsiaTheme="minorEastAsia"/>
        </w:rPr>
        <w:t xml:space="preserve"> upon heating and cooling at </w:t>
      </w:r>
      <w:r>
        <w:rPr>
          <w:rFonts w:eastAsiaTheme="minorEastAsia"/>
        </w:rPr>
        <w:t>near neutral solution</w:t>
      </w:r>
      <w:r w:rsidRPr="00B5667B">
        <w:rPr>
          <w:rFonts w:eastAsiaTheme="minorEastAsia"/>
        </w:rPr>
        <w:t xml:space="preserve"> of an intramolecular process</w:t>
      </w:r>
      <w:r w:rsidR="00B51809">
        <w:rPr>
          <w:rFonts w:eastAsiaTheme="minorEastAsia"/>
        </w:rPr>
        <w:t xml:space="preserve"> </w:t>
      </w:r>
      <w:r w:rsidR="00B51809">
        <w:rPr>
          <w:rFonts w:eastAsiaTheme="minorEastAsia"/>
        </w:rPr>
        <w:fldChar w:fldCharType="begin">
          <w:fldData xml:space="preserve">PEVuZE5vdGU+PENpdGU+PEF1dGhvcj5NZXJnbnk8L0F1dGhvcj48WWVhcj4xOTk1PC9ZZWFyPjxS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=
</w:fldData>
        </w:fldChar>
      </w:r>
      <w:r w:rsidR="00B51809">
        <w:rPr>
          <w:rFonts w:eastAsiaTheme="minorEastAsia"/>
        </w:rPr>
        <w:instrText xml:space="preserve"> ADDIN EN.CITE </w:instrText>
      </w:r>
      <w:r w:rsidR="00B51809">
        <w:rPr>
          <w:rFonts w:eastAsiaTheme="minorEastAsia"/>
        </w:rPr>
        <w:fldChar w:fldCharType="begin">
          <w:fldData xml:space="preserve">PEVuZE5vdGU+PENpdGU+PEF1dGhvcj5NZXJnbnk8L0F1dGhvcj48WWVhcj4xOTk1PC9ZZWFyPjxS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=
</w:fldData>
        </w:fldChar>
      </w:r>
      <w:r w:rsidR="00B51809">
        <w:rPr>
          <w:rFonts w:eastAsiaTheme="minorEastAsia"/>
        </w:rPr>
        <w:instrText xml:space="preserve"> ADDIN EN.CITE.DATA </w:instrText>
      </w:r>
      <w:r w:rsidR="00B51809">
        <w:rPr>
          <w:rFonts w:eastAsiaTheme="minorEastAsia"/>
        </w:rPr>
      </w:r>
      <w:r w:rsidR="00B51809">
        <w:rPr>
          <w:rFonts w:eastAsiaTheme="minorEastAsia"/>
        </w:rPr>
        <w:fldChar w:fldCharType="end"/>
      </w:r>
      <w:r w:rsidR="00B51809">
        <w:rPr>
          <w:rFonts w:eastAsiaTheme="minorEastAsia"/>
        </w:rPr>
      </w:r>
      <w:r w:rsidR="00B51809">
        <w:rPr>
          <w:rFonts w:eastAsiaTheme="minorEastAsia"/>
        </w:rPr>
        <w:fldChar w:fldCharType="separate"/>
      </w:r>
      <w:r w:rsidR="00B51809">
        <w:rPr>
          <w:rFonts w:eastAsiaTheme="minorEastAsia"/>
          <w:noProof/>
        </w:rPr>
        <w:t>(7, 10)</w:t>
      </w:r>
      <w:r w:rsidR="00B51809">
        <w:rPr>
          <w:rFonts w:eastAsiaTheme="minorEastAsia"/>
        </w:rPr>
        <w:fldChar w:fldCharType="end"/>
      </w:r>
      <w:r w:rsidRPr="00B5667B">
        <w:rPr>
          <w:rFonts w:eastAsiaTheme="minorEastAsia"/>
        </w:rPr>
        <w:t>.</w:t>
      </w:r>
      <w:r w:rsidR="002A7C4A">
        <w:rPr>
          <w:rFonts w:eastAsiaTheme="minorEastAsia" w:hint="eastAsia"/>
        </w:rPr>
        <w:t xml:space="preserve"> </w:t>
      </w:r>
      <w:r w:rsidR="00CD1DD3">
        <w:rPr>
          <w:rFonts w:eastAsiaTheme="minorEastAsia"/>
        </w:rPr>
        <w:t>For some sequences, such as</w:t>
      </w:r>
      <w:r w:rsidR="00593B83">
        <w:rPr>
          <w:rFonts w:eastAsiaTheme="minorEastAsia"/>
        </w:rPr>
        <w:t xml:space="preserve"> </w:t>
      </w:r>
      <w:r w:rsidR="00CD1DD3">
        <w:rPr>
          <w:rFonts w:eastAsiaTheme="minorEastAsia"/>
        </w:rPr>
        <w:t>T444-6, T336-6</w:t>
      </w:r>
      <w:r w:rsidR="00593B83">
        <w:rPr>
          <w:rFonts w:eastAsiaTheme="minorEastAsia"/>
        </w:rPr>
        <w:t>,</w:t>
      </w:r>
      <w:r w:rsidR="00CD1DD3">
        <w:rPr>
          <w:rFonts w:eastAsiaTheme="minorEastAsia"/>
        </w:rPr>
        <w:t xml:space="preserve"> T</w:t>
      </w:r>
      <w:r w:rsidR="00593B83">
        <w:rPr>
          <w:rFonts w:eastAsiaTheme="minorEastAsia"/>
        </w:rPr>
        <w:t>363-6 and T633-6,</w:t>
      </w:r>
      <w:r w:rsidR="00CD1DD3">
        <w:rPr>
          <w:rFonts w:eastAsiaTheme="minorEastAsia"/>
        </w:rPr>
        <w:t xml:space="preserve"> t</w:t>
      </w:r>
      <w:r w:rsidR="004D3C5F">
        <w:rPr>
          <w:rFonts w:eastAsiaTheme="minorEastAsia"/>
        </w:rPr>
        <w:t>h</w:t>
      </w:r>
      <w:r w:rsidR="00F66AD3">
        <w:rPr>
          <w:rFonts w:eastAsiaTheme="minorEastAsia"/>
        </w:rPr>
        <w:t>is difference in melting/cooling temperatures</w:t>
      </w:r>
      <w:r w:rsidR="004D3C5F">
        <w:rPr>
          <w:rFonts w:eastAsiaTheme="minorEastAsia"/>
        </w:rPr>
        <w:t xml:space="preserve"> </w:t>
      </w:r>
      <w:r w:rsidR="00F66AD3">
        <w:rPr>
          <w:rFonts w:eastAsiaTheme="minorEastAsia"/>
        </w:rPr>
        <w:t>can reach</w:t>
      </w:r>
      <w:r w:rsidR="004D3C5F">
        <w:rPr>
          <w:rFonts w:eastAsiaTheme="minorEastAsia"/>
        </w:rPr>
        <w:t xml:space="preserve"> </w:t>
      </w:r>
      <w:r w:rsidR="00CD1DD3">
        <w:rPr>
          <w:rFonts w:eastAsiaTheme="minorEastAsia"/>
        </w:rPr>
        <w:t>19</w:t>
      </w:r>
      <w:r w:rsidR="004D3C5F">
        <w:rPr>
          <w:rFonts w:eastAsiaTheme="minorEastAsia"/>
        </w:rPr>
        <w:t xml:space="preserve"> </w:t>
      </w:r>
      <w:proofErr w:type="spellStart"/>
      <w:r w:rsidR="004D3C5F" w:rsidRPr="004D3C5F">
        <w:rPr>
          <w:rFonts w:eastAsiaTheme="minorEastAsia"/>
          <w:vertAlign w:val="superscript"/>
        </w:rPr>
        <w:t>o</w:t>
      </w:r>
      <w:r w:rsidR="004D3C5F">
        <w:rPr>
          <w:rFonts w:eastAsiaTheme="minorEastAsia"/>
        </w:rPr>
        <w:t>C</w:t>
      </w:r>
      <w:proofErr w:type="spellEnd"/>
      <w:r w:rsidR="00843E35">
        <w:rPr>
          <w:rFonts w:eastAsiaTheme="minorEastAsia"/>
        </w:rPr>
        <w:t xml:space="preserve"> (</w:t>
      </w:r>
      <w:r w:rsidR="00843E35" w:rsidRPr="00843E35">
        <w:rPr>
          <w:rFonts w:eastAsiaTheme="minorEastAsia"/>
          <w:b/>
        </w:rPr>
        <w:t>Figure S17</w:t>
      </w:r>
      <w:r w:rsidR="00843E35">
        <w:rPr>
          <w:rFonts w:eastAsiaTheme="minorEastAsia"/>
        </w:rPr>
        <w:t>)</w:t>
      </w:r>
      <w:r w:rsidR="004D3C5F">
        <w:rPr>
          <w:rFonts w:eastAsiaTheme="minorEastAsia"/>
        </w:rPr>
        <w:t xml:space="preserve">. </w:t>
      </w:r>
      <w:r w:rsidR="00C72B12" w:rsidRPr="00C72B12">
        <w:rPr>
          <w:rFonts w:eastAsiaTheme="minorEastAsia"/>
        </w:rPr>
        <w:t>As</w:t>
      </w:r>
      <w:r w:rsidR="00901E5B">
        <w:rPr>
          <w:rFonts w:eastAsiaTheme="minorEastAsia"/>
        </w:rPr>
        <w:t xml:space="preserve"> a</w:t>
      </w:r>
      <w:r w:rsidR="00C72B12" w:rsidRPr="00C72B12">
        <w:rPr>
          <w:rFonts w:eastAsiaTheme="minorEastAsia"/>
        </w:rPr>
        <w:t xml:space="preserve"> </w:t>
      </w:r>
      <w:r w:rsidR="00901E5B">
        <w:rPr>
          <w:rFonts w:eastAsiaTheme="minorEastAsia"/>
        </w:rPr>
        <w:t xml:space="preserve">first </w:t>
      </w:r>
      <w:r w:rsidR="00C72B12" w:rsidRPr="00C72B12">
        <w:rPr>
          <w:rFonts w:eastAsiaTheme="minorEastAsia"/>
        </w:rPr>
        <w:t xml:space="preserve">approximation, </w:t>
      </w:r>
      <w:r w:rsidR="00C72B12" w:rsidRPr="00C72B12">
        <w:rPr>
          <w:rFonts w:eastAsiaTheme="minorEastAsia"/>
          <w:i/>
        </w:rPr>
        <w:t>T</w:t>
      </w:r>
      <w:r w:rsidR="00C72B12" w:rsidRPr="00C72B12">
        <w:rPr>
          <w:rFonts w:eastAsiaTheme="minorEastAsia"/>
          <w:i/>
          <w:vertAlign w:val="subscript"/>
        </w:rPr>
        <w:t>m</w:t>
      </w:r>
      <w:r w:rsidR="00C72B12" w:rsidRPr="00C72B12">
        <w:rPr>
          <w:rFonts w:eastAsiaTheme="minorEastAsia"/>
        </w:rPr>
        <w:t xml:space="preserve"> at pH 7.0 is assumed to be equal to the average of half-transition values for heating and cooling curves</w:t>
      </w:r>
      <w:r w:rsidR="006658B4">
        <w:rPr>
          <w:rFonts w:eastAsiaTheme="minorEastAsia"/>
        </w:rPr>
        <w:t xml:space="preserve"> </w:t>
      </w:r>
      <w:r w:rsidR="006658B4">
        <w:rPr>
          <w:rFonts w:eastAsiaTheme="minorEastAsia"/>
        </w:rPr>
        <w:fldChar w:fldCharType="begin"/>
      </w:r>
      <w:r w:rsidR="006658B4">
        <w:rPr>
          <w:rFonts w:eastAsiaTheme="minorEastAsia"/>
        </w:rPr>
        <w:instrText xml:space="preserve"> ADDIN EN.CITE &lt;EndNote&gt;&lt;Cite&gt;&lt;Author&gt;Mergny&lt;/Author&gt;&lt;Year&gt;2003&lt;/Year&gt;&lt;RecNum&gt;91&lt;/RecNum&gt;&lt;DisplayText&gt;(40)&lt;/DisplayText&gt;&lt;record&gt;&lt;rec-number&gt;91&lt;/rec-number&gt;&lt;foreign-keys&gt;&lt;key app="EN" db-id="2ar0zdpzpd9axqe2vppvt0alxfdfxrv2d52e" timestamp="1549145199"&gt;91&lt;/key&gt;&lt;/foreign-keys&gt;&lt;ref-type name="Journal Article"&gt;17&lt;/ref-type&gt;&lt;contributors&gt;&lt;authors&gt;&lt;author&gt;Mergny, J. L.&lt;/author&gt;&lt;author&gt;Lacroix, L.&lt;/author&gt;&lt;/authors&gt;&lt;/contributors&gt;&lt;auth-address&gt;Laboratoire de Biophysique, INSERM UR565, CNRS UMR 5153, Museum National d&amp;apos;Histoire Naturelle, 75231 Paris, France. mergny@vnumail.com&lt;/auth-address&gt;&lt;titles&gt;&lt;title&gt;Analysis of thermal melting curves&lt;/title&gt;&lt;secondary-title&gt;Oligonucleotides&lt;/secondary-title&gt;&lt;/titles&gt;&lt;periodical&gt;&lt;full-title&gt;Oligonucleotides&lt;/full-title&gt;&lt;/periodical&gt;&lt;pages&gt;515-37&lt;/pages&gt;&lt;volume&gt;13&lt;/volume&gt;&lt;number&gt;6&lt;/number&gt;&lt;keywords&gt;&lt;keyword&gt;Kinetics&lt;/keyword&gt;&lt;keyword&gt;Nucleic Acid Denaturation&lt;/keyword&gt;&lt;keyword&gt;Oligonucleotides/*chemistry&lt;/keyword&gt;&lt;keyword&gt;Spectrophotometry, Ultraviolet&lt;/keyword&gt;&lt;keyword&gt;Thermodynamics&lt;/keyword&gt;&lt;keyword&gt;*Transition Temperature&lt;/keyword&gt;&lt;/keywords&gt;&lt;dates&gt;&lt;year&gt;2003&lt;/year&gt;&lt;/dates&gt;&lt;isbn&gt;1545-4576 (Print)&amp;#xD;1545-4576 (Linking)&lt;/isbn&gt;&lt;accession-num&gt;15025917&lt;/accession-num&gt;&lt;urls&gt;&lt;related-urls&gt;&lt;url&gt;https://www.ncbi.nlm.nih.gov/pubmed/15025917&lt;/url&gt;&lt;/related-urls&gt;&lt;/urls&gt;&lt;electronic-resource-num&gt;10.1089/154545703322860825&lt;/electronic-resource-num&gt;&lt;/record&gt;&lt;/Cite&gt;&lt;/EndNote&gt;</w:instrText>
      </w:r>
      <w:r w:rsidR="006658B4">
        <w:rPr>
          <w:rFonts w:eastAsiaTheme="minorEastAsia"/>
        </w:rPr>
        <w:fldChar w:fldCharType="separate"/>
      </w:r>
      <w:r w:rsidR="006658B4">
        <w:rPr>
          <w:rFonts w:eastAsiaTheme="minorEastAsia"/>
          <w:noProof/>
        </w:rPr>
        <w:t>(40)</w:t>
      </w:r>
      <w:r w:rsidR="006658B4">
        <w:rPr>
          <w:rFonts w:eastAsiaTheme="minorEastAsia"/>
        </w:rPr>
        <w:fldChar w:fldCharType="end"/>
      </w:r>
      <w:r w:rsidR="00C72B12">
        <w:rPr>
          <w:rFonts w:eastAsiaTheme="minorEastAsia"/>
        </w:rPr>
        <w:t>.</w:t>
      </w:r>
      <w:del w:id="416" w:author="Alex" w:date="2020-04-20T15:07:00Z">
        <w:r w:rsidR="006658B4" w:rsidDel="00B5619E">
          <w:rPr>
            <w:rFonts w:eastAsiaTheme="minorEastAsia"/>
          </w:rPr>
          <w:delText xml:space="preserve"> </w:delText>
        </w:r>
      </w:del>
    </w:p>
    <w:p w14:paraId="28049E3C" w14:textId="77777777" w:rsidR="00412D39" w:rsidRDefault="00412D39" w:rsidP="00412D39">
      <w:pPr>
        <w:rPr>
          <w:rFonts w:eastAsiaTheme="minorEastAsia"/>
        </w:rPr>
      </w:pPr>
    </w:p>
    <w:p w14:paraId="36C47C36" w14:textId="0BFAC70F" w:rsidR="007165F4" w:rsidRPr="004C1EFB" w:rsidRDefault="00EE5FC3" w:rsidP="00FE203B">
      <w:pPr>
        <w:spacing w:after="120"/>
        <w:rPr>
          <w:rFonts w:eastAsiaTheme="minorEastAsia"/>
        </w:rPr>
      </w:pPr>
      <w:r>
        <w:rPr>
          <w:rFonts w:eastAsiaTheme="minorEastAsia"/>
        </w:rPr>
        <w:t>The</w:t>
      </w:r>
      <w:r w:rsidR="00794D0D">
        <w:rPr>
          <w:rFonts w:eastAsiaTheme="minorEastAsia"/>
        </w:rPr>
        <w:t xml:space="preserve"> analysis of </w:t>
      </w:r>
      <w:r w:rsidR="00794D0D">
        <w:rPr>
          <w:rFonts w:eastAsiaTheme="minorEastAsia"/>
          <w:i/>
        </w:rPr>
        <w:t>T</w:t>
      </w:r>
      <w:r w:rsidR="00794D0D">
        <w:rPr>
          <w:rFonts w:eastAsiaTheme="minorEastAsia"/>
          <w:i/>
          <w:vertAlign w:val="subscript"/>
        </w:rPr>
        <w:t>m</w:t>
      </w:r>
      <w:r w:rsidR="00794D0D">
        <w:rPr>
          <w:rFonts w:eastAsiaTheme="minorEastAsia"/>
        </w:rPr>
        <w:t xml:space="preserve"> values confirmed the</w:t>
      </w:r>
      <w:r w:rsidR="00882347">
        <w:rPr>
          <w:rFonts w:eastAsiaTheme="minorEastAsia"/>
        </w:rPr>
        <w:t xml:space="preserve"> </w:t>
      </w:r>
      <w:ins w:id="417" w:author="Alex" w:date="2020-04-13T11:17:00Z">
        <w:r w:rsidR="008A4D98">
          <w:rPr>
            <w:rFonts w:eastAsiaTheme="minorEastAsia"/>
          </w:rPr>
          <w:t>“</w:t>
        </w:r>
      </w:ins>
      <w:del w:id="418" w:author="Alex" w:date="2020-04-13T11:17:00Z">
        <w:r w:rsidR="00882347" w:rsidDel="008A4D98">
          <w:rPr>
            <w:rFonts w:eastAsiaTheme="minorEastAsia"/>
          </w:rPr>
          <w:delText>‘</w:delText>
        </w:r>
      </w:del>
      <w:r w:rsidR="00882347" w:rsidRPr="0057607D">
        <w:rPr>
          <w:rFonts w:eastAsiaTheme="minorEastAsia"/>
          <w:b/>
        </w:rPr>
        <w:t xml:space="preserve">long central </w:t>
      </w:r>
      <w:r w:rsidR="000921D7">
        <w:rPr>
          <w:rFonts w:eastAsiaTheme="minorEastAsia"/>
          <w:b/>
        </w:rPr>
        <w:t>spacer</w:t>
      </w:r>
      <w:r w:rsidR="00F66AD3">
        <w:rPr>
          <w:rFonts w:eastAsiaTheme="minorEastAsia"/>
          <w:b/>
        </w:rPr>
        <w:t xml:space="preserve"> is better</w:t>
      </w:r>
      <w:ins w:id="419" w:author="Alex" w:date="2020-04-13T11:17:00Z">
        <w:r w:rsidR="008A4D98">
          <w:rPr>
            <w:rFonts w:eastAsiaTheme="minorEastAsia"/>
            <w:b/>
          </w:rPr>
          <w:t>”</w:t>
        </w:r>
      </w:ins>
      <w:del w:id="420" w:author="Alex" w:date="2020-04-13T11:17:00Z">
        <w:r w:rsidR="00F66AD3" w:rsidDel="008A4D98">
          <w:rPr>
            <w:rFonts w:eastAsiaTheme="minorEastAsia"/>
            <w:b/>
          </w:rPr>
          <w:delText>’</w:delText>
        </w:r>
      </w:del>
      <w:r w:rsidR="00882347" w:rsidRPr="0057607D">
        <w:rPr>
          <w:rFonts w:eastAsiaTheme="minorEastAsia"/>
          <w:b/>
        </w:rPr>
        <w:t xml:space="preserve"> </w:t>
      </w:r>
      <w:r w:rsidR="00882347" w:rsidRPr="00F66AD3">
        <w:rPr>
          <w:rFonts w:eastAsiaTheme="minorEastAsia"/>
        </w:rPr>
        <w:t>rule</w:t>
      </w:r>
      <w:r w:rsidR="00F66AD3">
        <w:rPr>
          <w:rFonts w:eastAsiaTheme="minorEastAsia"/>
        </w:rPr>
        <w:t xml:space="preserve"> </w:t>
      </w:r>
      <w:r w:rsidR="00794D0D" w:rsidRPr="00F66AD3">
        <w:rPr>
          <w:rFonts w:eastAsiaTheme="minorEastAsia"/>
        </w:rPr>
        <w:t>inferred</w:t>
      </w:r>
      <w:r w:rsidR="00794D0D">
        <w:rPr>
          <w:rFonts w:eastAsiaTheme="minorEastAsia"/>
        </w:rPr>
        <w:t xml:space="preserve"> from TDS analysis </w:t>
      </w:r>
      <w:r w:rsidR="0075676A">
        <w:rPr>
          <w:rFonts w:eastAsiaTheme="minorEastAsia"/>
        </w:rPr>
        <w:t>(</w:t>
      </w:r>
      <w:r w:rsidR="00882347">
        <w:rPr>
          <w:rFonts w:eastAsiaTheme="minorEastAsia"/>
        </w:rPr>
        <w:t>at both pH 5.0 and 7.0</w:t>
      </w:r>
      <w:r w:rsidR="00843E35">
        <w:rPr>
          <w:rFonts w:eastAsiaTheme="minorEastAsia"/>
        </w:rPr>
        <w:t xml:space="preserve">; </w:t>
      </w:r>
      <w:r w:rsidR="00843E35" w:rsidRPr="00843E35">
        <w:rPr>
          <w:rFonts w:eastAsiaTheme="minorEastAsia"/>
          <w:b/>
        </w:rPr>
        <w:t>Figure S1</w:t>
      </w:r>
      <w:r w:rsidR="0075676A">
        <w:rPr>
          <w:rFonts w:eastAsiaTheme="minorEastAsia"/>
        </w:rPr>
        <w:t>)</w:t>
      </w:r>
      <w:r w:rsidR="00794D0D">
        <w:rPr>
          <w:rFonts w:eastAsiaTheme="minorEastAsia"/>
        </w:rPr>
        <w:t>:</w:t>
      </w:r>
      <w:r w:rsidR="00882347">
        <w:rPr>
          <w:rFonts w:eastAsiaTheme="minorEastAsia"/>
        </w:rPr>
        <w:t xml:space="preserve"> </w:t>
      </w:r>
      <w:r w:rsidR="00843E35">
        <w:rPr>
          <w:rFonts w:eastAsiaTheme="minorEastAsia"/>
        </w:rPr>
        <w:t>F</w:t>
      </w:r>
      <w:r w:rsidR="001228D8">
        <w:rPr>
          <w:rFonts w:eastAsiaTheme="minorEastAsia"/>
        </w:rPr>
        <w:t>or most groups, the sequence with</w:t>
      </w:r>
      <w:r w:rsidR="00794D0D">
        <w:rPr>
          <w:rFonts w:eastAsiaTheme="minorEastAsia"/>
        </w:rPr>
        <w:t xml:space="preserve"> a</w:t>
      </w:r>
      <w:r w:rsidR="001228D8">
        <w:rPr>
          <w:rFonts w:eastAsiaTheme="minorEastAsia"/>
        </w:rPr>
        <w:t xml:space="preserve"> longer central </w:t>
      </w:r>
      <w:r w:rsidR="000921D7">
        <w:rPr>
          <w:rFonts w:eastAsiaTheme="minorEastAsia"/>
        </w:rPr>
        <w:t>spacer</w:t>
      </w:r>
      <w:r w:rsidR="001228D8">
        <w:rPr>
          <w:rFonts w:eastAsiaTheme="minorEastAsia"/>
        </w:rPr>
        <w:t xml:space="preserve"> has a higher </w:t>
      </w:r>
      <w:r w:rsidR="001228D8">
        <w:rPr>
          <w:rFonts w:eastAsiaTheme="minorEastAsia"/>
          <w:i/>
        </w:rPr>
        <w:t>T</w:t>
      </w:r>
      <w:r w:rsidR="001228D8" w:rsidRPr="001228D8">
        <w:rPr>
          <w:rFonts w:eastAsiaTheme="minorEastAsia"/>
          <w:i/>
          <w:vertAlign w:val="subscript"/>
        </w:rPr>
        <w:t>m</w:t>
      </w:r>
      <w:r w:rsidR="001228D8">
        <w:rPr>
          <w:rFonts w:eastAsiaTheme="minorEastAsia"/>
        </w:rPr>
        <w:t xml:space="preserve"> than</w:t>
      </w:r>
      <w:r w:rsidR="00794D0D">
        <w:rPr>
          <w:rFonts w:eastAsiaTheme="minorEastAsia"/>
        </w:rPr>
        <w:t xml:space="preserve"> the</w:t>
      </w:r>
      <w:r w:rsidR="001228D8">
        <w:rPr>
          <w:rFonts w:eastAsiaTheme="minorEastAsia"/>
        </w:rPr>
        <w:t xml:space="preserve"> other sequences in the same group</w:t>
      </w:r>
      <w:r w:rsidR="005203D1">
        <w:rPr>
          <w:rFonts w:eastAsiaTheme="minorEastAsia"/>
        </w:rPr>
        <w:t xml:space="preserve"> (</w:t>
      </w:r>
      <w:r w:rsidR="005203D1" w:rsidRPr="005203D1">
        <w:rPr>
          <w:rFonts w:eastAsiaTheme="minorEastAsia"/>
          <w:b/>
        </w:rPr>
        <w:t>Figure S18</w:t>
      </w:r>
      <w:r w:rsidR="005203D1">
        <w:rPr>
          <w:rFonts w:eastAsiaTheme="minorEastAsia"/>
        </w:rPr>
        <w:t>)</w:t>
      </w:r>
      <w:r w:rsidR="001228D8">
        <w:rPr>
          <w:rFonts w:eastAsiaTheme="minorEastAsia"/>
        </w:rPr>
        <w:t>. Fo</w:t>
      </w:r>
      <w:r w:rsidR="00794D0D">
        <w:rPr>
          <w:rFonts w:eastAsiaTheme="minorEastAsia"/>
        </w:rPr>
        <w:t>r</w:t>
      </w:r>
      <w:r w:rsidR="001228D8">
        <w:rPr>
          <w:rFonts w:eastAsiaTheme="minorEastAsia"/>
        </w:rPr>
        <w:t xml:space="preserve"> example, in</w:t>
      </w:r>
      <w:r w:rsidR="0075676A">
        <w:rPr>
          <w:rFonts w:eastAsiaTheme="minorEastAsia"/>
        </w:rPr>
        <w:t xml:space="preserve"> the</w:t>
      </w:r>
      <w:r w:rsidR="001228D8">
        <w:rPr>
          <w:rFonts w:eastAsiaTheme="minorEastAsia"/>
        </w:rPr>
        <w:t xml:space="preserve"> </w:t>
      </w:r>
      <w:r w:rsidR="001228D8" w:rsidRPr="00857B1C">
        <w:rPr>
          <w:rFonts w:eastAsiaTheme="minorEastAsia"/>
          <w:i/>
          <w:iCs/>
        </w:rPr>
        <w:t>T11</w:t>
      </w:r>
      <w:r w:rsidR="005B4A30" w:rsidRPr="00857B1C">
        <w:rPr>
          <w:rFonts w:eastAsiaTheme="minorEastAsia"/>
          <w:i/>
          <w:iCs/>
        </w:rPr>
        <w:t>4</w:t>
      </w:r>
      <w:r w:rsidR="001228D8" w:rsidRPr="00857B1C">
        <w:rPr>
          <w:rFonts w:eastAsiaTheme="minorEastAsia"/>
          <w:i/>
          <w:iCs/>
        </w:rPr>
        <w:t>-</w:t>
      </w:r>
      <w:r w:rsidR="00B5519E" w:rsidRPr="00857B1C">
        <w:rPr>
          <w:rFonts w:eastAsiaTheme="minorEastAsia"/>
          <w:i/>
          <w:iCs/>
        </w:rPr>
        <w:t>5</w:t>
      </w:r>
      <w:r w:rsidR="001228D8">
        <w:rPr>
          <w:rFonts w:eastAsiaTheme="minorEastAsia"/>
        </w:rPr>
        <w:t xml:space="preserve"> group</w:t>
      </w:r>
      <w:r w:rsidR="00356B51">
        <w:rPr>
          <w:rFonts w:eastAsiaTheme="minorEastAsia"/>
        </w:rPr>
        <w:t xml:space="preserve"> at</w:t>
      </w:r>
      <w:r w:rsidR="00B5519E">
        <w:rPr>
          <w:rFonts w:eastAsiaTheme="minorEastAsia"/>
        </w:rPr>
        <w:t xml:space="preserve"> pH 5.0</w:t>
      </w:r>
      <w:r w:rsidR="001228D8">
        <w:rPr>
          <w:rFonts w:eastAsiaTheme="minorEastAsia"/>
        </w:rPr>
        <w:t xml:space="preserve">, </w:t>
      </w:r>
      <w:r w:rsidR="001228D8">
        <w:rPr>
          <w:rFonts w:eastAsiaTheme="minorEastAsia"/>
          <w:i/>
        </w:rPr>
        <w:t>T</w:t>
      </w:r>
      <w:r w:rsidR="001228D8" w:rsidRPr="001228D8">
        <w:rPr>
          <w:rFonts w:eastAsiaTheme="minorEastAsia"/>
          <w:i/>
          <w:vertAlign w:val="subscript"/>
        </w:rPr>
        <w:t>m</w:t>
      </w:r>
      <w:r w:rsidR="001228D8">
        <w:rPr>
          <w:rFonts w:eastAsiaTheme="minorEastAsia"/>
        </w:rPr>
        <w:t xml:space="preserve"> of </w:t>
      </w:r>
      <w:r w:rsidR="0075676A">
        <w:rPr>
          <w:rFonts w:eastAsiaTheme="minorEastAsia"/>
        </w:rPr>
        <w:t xml:space="preserve">the </w:t>
      </w:r>
      <w:r w:rsidR="0013458A">
        <w:rPr>
          <w:rFonts w:eastAsiaTheme="minorEastAsia"/>
        </w:rPr>
        <w:t xml:space="preserve">sequence </w:t>
      </w:r>
      <w:r w:rsidR="001228D8">
        <w:rPr>
          <w:rFonts w:eastAsiaTheme="minorEastAsia"/>
        </w:rPr>
        <w:t>T1</w:t>
      </w:r>
      <w:r w:rsidR="00B5519E">
        <w:rPr>
          <w:rFonts w:eastAsiaTheme="minorEastAsia"/>
        </w:rPr>
        <w:t>4</w:t>
      </w:r>
      <w:r w:rsidR="001228D8">
        <w:rPr>
          <w:rFonts w:eastAsiaTheme="minorEastAsia"/>
        </w:rPr>
        <w:t>1-</w:t>
      </w:r>
      <w:r w:rsidR="00B5519E">
        <w:rPr>
          <w:rFonts w:eastAsiaTheme="minorEastAsia"/>
        </w:rPr>
        <w:t>5</w:t>
      </w:r>
      <w:r w:rsidR="0075676A">
        <w:rPr>
          <w:rFonts w:eastAsiaTheme="minorEastAsia"/>
        </w:rPr>
        <w:t xml:space="preserve"> </w:t>
      </w:r>
      <w:r w:rsidR="001228D8">
        <w:rPr>
          <w:rFonts w:eastAsiaTheme="minorEastAsia"/>
        </w:rPr>
        <w:t>(</w:t>
      </w:r>
      <w:r w:rsidR="00B5519E">
        <w:rPr>
          <w:rFonts w:eastAsiaTheme="minorEastAsia"/>
        </w:rPr>
        <w:t xml:space="preserve">74.2 </w:t>
      </w:r>
      <w:proofErr w:type="spellStart"/>
      <w:r w:rsidR="00B5519E" w:rsidRPr="00886B70">
        <w:rPr>
          <w:rFonts w:eastAsiaTheme="minorEastAsia"/>
          <w:vertAlign w:val="superscript"/>
        </w:rPr>
        <w:t>o</w:t>
      </w:r>
      <w:r w:rsidR="00B5519E">
        <w:rPr>
          <w:rFonts w:eastAsiaTheme="minorEastAsia"/>
        </w:rPr>
        <w:t>C</w:t>
      </w:r>
      <w:proofErr w:type="spellEnd"/>
      <w:r w:rsidR="001228D8">
        <w:rPr>
          <w:rFonts w:eastAsiaTheme="minorEastAsia"/>
        </w:rPr>
        <w:t>) is higher than th</w:t>
      </w:r>
      <w:r w:rsidR="0075676A">
        <w:rPr>
          <w:rFonts w:eastAsiaTheme="minorEastAsia"/>
        </w:rPr>
        <w:t>e one</w:t>
      </w:r>
      <w:r w:rsidR="001228D8">
        <w:rPr>
          <w:rFonts w:eastAsiaTheme="minorEastAsia"/>
        </w:rPr>
        <w:t xml:space="preserve"> of T11</w:t>
      </w:r>
      <w:r w:rsidR="00B5519E">
        <w:rPr>
          <w:rFonts w:eastAsiaTheme="minorEastAsia"/>
        </w:rPr>
        <w:t>4</w:t>
      </w:r>
      <w:r w:rsidR="001228D8">
        <w:rPr>
          <w:rFonts w:eastAsiaTheme="minorEastAsia"/>
        </w:rPr>
        <w:t>-</w:t>
      </w:r>
      <w:r w:rsidR="00B5519E">
        <w:rPr>
          <w:rFonts w:eastAsiaTheme="minorEastAsia"/>
        </w:rPr>
        <w:t>5</w:t>
      </w:r>
      <w:r w:rsidR="001228D8">
        <w:rPr>
          <w:rFonts w:eastAsiaTheme="minorEastAsia"/>
        </w:rPr>
        <w:t xml:space="preserve"> (</w:t>
      </w:r>
      <w:r w:rsidR="00B5519E">
        <w:rPr>
          <w:rFonts w:eastAsiaTheme="minorEastAsia"/>
        </w:rPr>
        <w:t xml:space="preserve">69.5 </w:t>
      </w:r>
      <w:proofErr w:type="spellStart"/>
      <w:r w:rsidR="00886B70" w:rsidRPr="00886B70">
        <w:rPr>
          <w:rFonts w:eastAsiaTheme="minorEastAsia"/>
          <w:vertAlign w:val="superscript"/>
        </w:rPr>
        <w:t>o</w:t>
      </w:r>
      <w:r w:rsidR="00886B70">
        <w:rPr>
          <w:rFonts w:eastAsiaTheme="minorEastAsia"/>
        </w:rPr>
        <w:t>C</w:t>
      </w:r>
      <w:proofErr w:type="spellEnd"/>
      <w:r w:rsidR="001228D8">
        <w:rPr>
          <w:rFonts w:eastAsiaTheme="minorEastAsia"/>
        </w:rPr>
        <w:t xml:space="preserve">) </w:t>
      </w:r>
      <w:r w:rsidR="0075676A">
        <w:rPr>
          <w:rFonts w:eastAsiaTheme="minorEastAsia"/>
        </w:rPr>
        <w:t xml:space="preserve">or </w:t>
      </w:r>
      <w:r w:rsidR="001228D8">
        <w:rPr>
          <w:rFonts w:eastAsiaTheme="minorEastAsia"/>
        </w:rPr>
        <w:t>T</w:t>
      </w:r>
      <w:r w:rsidR="00B5519E">
        <w:rPr>
          <w:rFonts w:eastAsiaTheme="minorEastAsia"/>
        </w:rPr>
        <w:t>4</w:t>
      </w:r>
      <w:r w:rsidR="001228D8">
        <w:rPr>
          <w:rFonts w:eastAsiaTheme="minorEastAsia"/>
        </w:rPr>
        <w:t>11-</w:t>
      </w:r>
      <w:r w:rsidR="00B5519E">
        <w:rPr>
          <w:rFonts w:eastAsiaTheme="minorEastAsia"/>
        </w:rPr>
        <w:t>5</w:t>
      </w:r>
      <w:r w:rsidR="001228D8">
        <w:rPr>
          <w:rFonts w:eastAsiaTheme="minorEastAsia"/>
        </w:rPr>
        <w:t xml:space="preserve"> (</w:t>
      </w:r>
      <w:r w:rsidR="00B5519E">
        <w:rPr>
          <w:rFonts w:eastAsiaTheme="minorEastAsia"/>
        </w:rPr>
        <w:t xml:space="preserve">70.6 </w:t>
      </w:r>
      <w:proofErr w:type="spellStart"/>
      <w:r w:rsidR="00886B70" w:rsidRPr="00886B70">
        <w:rPr>
          <w:rFonts w:eastAsiaTheme="minorEastAsia"/>
          <w:vertAlign w:val="superscript"/>
        </w:rPr>
        <w:t>o</w:t>
      </w:r>
      <w:r w:rsidR="00886B70">
        <w:rPr>
          <w:rFonts w:eastAsiaTheme="minorEastAsia"/>
        </w:rPr>
        <w:t>C</w:t>
      </w:r>
      <w:proofErr w:type="spellEnd"/>
      <w:r w:rsidR="001228D8">
        <w:rPr>
          <w:rFonts w:eastAsiaTheme="minorEastAsia"/>
        </w:rPr>
        <w:t>) (</w:t>
      </w:r>
      <w:r w:rsidR="001228D8" w:rsidRPr="008A255E">
        <w:rPr>
          <w:rFonts w:eastAsiaTheme="minorEastAsia"/>
          <w:b/>
        </w:rPr>
        <w:t xml:space="preserve">Table </w:t>
      </w:r>
      <w:r w:rsidR="00857B1C">
        <w:rPr>
          <w:rFonts w:eastAsiaTheme="minorEastAsia"/>
          <w:b/>
        </w:rPr>
        <w:t>S2</w:t>
      </w:r>
      <w:r w:rsidR="001228D8">
        <w:rPr>
          <w:rFonts w:eastAsiaTheme="minorEastAsia"/>
        </w:rPr>
        <w:t xml:space="preserve"> and </w:t>
      </w:r>
      <w:r w:rsidR="001228D8" w:rsidRPr="00F14FBC">
        <w:rPr>
          <w:rFonts w:eastAsiaTheme="minorEastAsia"/>
          <w:b/>
        </w:rPr>
        <w:t>Figure S1</w:t>
      </w:r>
      <w:r w:rsidR="00F14FBC" w:rsidRPr="00F14FBC">
        <w:rPr>
          <w:rFonts w:eastAsiaTheme="minorEastAsia"/>
          <w:b/>
        </w:rPr>
        <w:t>6</w:t>
      </w:r>
      <w:r w:rsidR="001228D8">
        <w:rPr>
          <w:rFonts w:eastAsiaTheme="minorEastAsia"/>
        </w:rPr>
        <w:t>)</w:t>
      </w:r>
      <w:r w:rsidR="0075676A">
        <w:rPr>
          <w:rFonts w:eastAsiaTheme="minorEastAsia"/>
        </w:rPr>
        <w:t>. A</w:t>
      </w:r>
      <w:r w:rsidR="00886B70">
        <w:rPr>
          <w:rFonts w:eastAsiaTheme="minorEastAsia"/>
        </w:rPr>
        <w:t>t pH 7.0,</w:t>
      </w:r>
      <w:r w:rsidR="0075676A">
        <w:rPr>
          <w:rFonts w:eastAsiaTheme="minorEastAsia"/>
        </w:rPr>
        <w:t xml:space="preserve"> a similar result is found, although</w:t>
      </w:r>
      <w:r w:rsidR="0013458A">
        <w:rPr>
          <w:rFonts w:eastAsiaTheme="minorEastAsia"/>
        </w:rPr>
        <w:t xml:space="preserve"> all</w:t>
      </w:r>
      <w:r w:rsidR="0075676A">
        <w:rPr>
          <w:rFonts w:eastAsiaTheme="minorEastAsia"/>
        </w:rPr>
        <w:t xml:space="preserve"> </w:t>
      </w:r>
      <w:r w:rsidR="0075676A">
        <w:rPr>
          <w:rFonts w:eastAsiaTheme="minorEastAsia"/>
          <w:i/>
        </w:rPr>
        <w:t>T</w:t>
      </w:r>
      <w:r w:rsidR="0075676A" w:rsidRPr="001228D8">
        <w:rPr>
          <w:rFonts w:eastAsiaTheme="minorEastAsia"/>
          <w:i/>
          <w:vertAlign w:val="subscript"/>
        </w:rPr>
        <w:t>m</w:t>
      </w:r>
      <w:r w:rsidR="00886B70">
        <w:rPr>
          <w:rFonts w:eastAsiaTheme="minorEastAsia"/>
        </w:rPr>
        <w:t xml:space="preserve"> </w:t>
      </w:r>
      <w:r w:rsidR="0075676A">
        <w:rPr>
          <w:rFonts w:eastAsiaTheme="minorEastAsia"/>
        </w:rPr>
        <w:t xml:space="preserve">are much lower: the </w:t>
      </w:r>
      <w:r w:rsidR="00886B70">
        <w:rPr>
          <w:rFonts w:eastAsiaTheme="minorEastAsia"/>
          <w:i/>
        </w:rPr>
        <w:t>T</w:t>
      </w:r>
      <w:r w:rsidR="00886B70" w:rsidRPr="001228D8">
        <w:rPr>
          <w:rFonts w:eastAsiaTheme="minorEastAsia"/>
          <w:i/>
          <w:vertAlign w:val="subscript"/>
        </w:rPr>
        <w:t>m</w:t>
      </w:r>
      <w:r w:rsidR="00886B70">
        <w:rPr>
          <w:rFonts w:eastAsiaTheme="minorEastAsia"/>
        </w:rPr>
        <w:t xml:space="preserve"> of </w:t>
      </w:r>
      <w:r w:rsidR="0013458A">
        <w:rPr>
          <w:rFonts w:eastAsiaTheme="minorEastAsia"/>
        </w:rPr>
        <w:t xml:space="preserve">sequence </w:t>
      </w:r>
      <w:r w:rsidR="00886B70">
        <w:rPr>
          <w:rFonts w:eastAsiaTheme="minorEastAsia"/>
        </w:rPr>
        <w:t xml:space="preserve">T141-5 </w:t>
      </w:r>
      <w:r w:rsidR="0075676A">
        <w:rPr>
          <w:rFonts w:eastAsiaTheme="minorEastAsia"/>
        </w:rPr>
        <w:t xml:space="preserve">is </w:t>
      </w:r>
      <w:r w:rsidR="00886B70">
        <w:rPr>
          <w:rFonts w:eastAsiaTheme="minorEastAsia"/>
        </w:rPr>
        <w:t xml:space="preserve">17.0 </w:t>
      </w:r>
      <w:proofErr w:type="spellStart"/>
      <w:r w:rsidR="00886B70" w:rsidRPr="00886B70">
        <w:rPr>
          <w:rFonts w:eastAsiaTheme="minorEastAsia"/>
          <w:vertAlign w:val="superscript"/>
        </w:rPr>
        <w:t>o</w:t>
      </w:r>
      <w:r w:rsidR="00886B70">
        <w:rPr>
          <w:rFonts w:eastAsiaTheme="minorEastAsia"/>
        </w:rPr>
        <w:t>C</w:t>
      </w:r>
      <w:proofErr w:type="spellEnd"/>
      <w:r w:rsidR="0075676A">
        <w:rPr>
          <w:rFonts w:eastAsiaTheme="minorEastAsia"/>
        </w:rPr>
        <w:t>,</w:t>
      </w:r>
      <w:r w:rsidR="00886B70">
        <w:rPr>
          <w:rFonts w:eastAsiaTheme="minorEastAsia"/>
        </w:rPr>
        <w:t xml:space="preserve"> higher than </w:t>
      </w:r>
      <w:r w:rsidR="0075676A">
        <w:rPr>
          <w:rFonts w:eastAsiaTheme="minorEastAsia"/>
        </w:rPr>
        <w:t xml:space="preserve">the ones </w:t>
      </w:r>
      <w:r w:rsidR="00886B70">
        <w:rPr>
          <w:rFonts w:eastAsiaTheme="minorEastAsia"/>
        </w:rPr>
        <w:t xml:space="preserve">of T114-5 (13.6 </w:t>
      </w:r>
      <w:proofErr w:type="spellStart"/>
      <w:r w:rsidR="00886B70" w:rsidRPr="00886B70">
        <w:rPr>
          <w:rFonts w:eastAsiaTheme="minorEastAsia"/>
          <w:vertAlign w:val="superscript"/>
        </w:rPr>
        <w:t>o</w:t>
      </w:r>
      <w:r w:rsidR="00886B70">
        <w:rPr>
          <w:rFonts w:eastAsiaTheme="minorEastAsia"/>
        </w:rPr>
        <w:t>C</w:t>
      </w:r>
      <w:proofErr w:type="spellEnd"/>
      <w:r w:rsidR="00886B70">
        <w:rPr>
          <w:rFonts w:eastAsiaTheme="minorEastAsia"/>
        </w:rPr>
        <w:t xml:space="preserve">) and T411-5 (14.8 </w:t>
      </w:r>
      <w:proofErr w:type="spellStart"/>
      <w:r w:rsidR="00886B70" w:rsidRPr="00886B70">
        <w:rPr>
          <w:rFonts w:eastAsiaTheme="minorEastAsia"/>
          <w:vertAlign w:val="superscript"/>
        </w:rPr>
        <w:t>o</w:t>
      </w:r>
      <w:r w:rsidR="00886B70">
        <w:rPr>
          <w:rFonts w:eastAsiaTheme="minorEastAsia"/>
        </w:rPr>
        <w:t>C</w:t>
      </w:r>
      <w:proofErr w:type="spellEnd"/>
      <w:r w:rsidR="00886B70">
        <w:rPr>
          <w:rFonts w:eastAsiaTheme="minorEastAsia"/>
        </w:rPr>
        <w:t>) (</w:t>
      </w:r>
      <w:r w:rsidR="00886B70" w:rsidRPr="008A255E">
        <w:rPr>
          <w:rFonts w:eastAsiaTheme="minorEastAsia"/>
          <w:b/>
        </w:rPr>
        <w:t xml:space="preserve">Table </w:t>
      </w:r>
      <w:r w:rsidR="00857B1C">
        <w:rPr>
          <w:rFonts w:eastAsiaTheme="minorEastAsia"/>
          <w:b/>
        </w:rPr>
        <w:t>S2</w:t>
      </w:r>
      <w:r w:rsidR="00886B70">
        <w:rPr>
          <w:rFonts w:eastAsiaTheme="minorEastAsia"/>
        </w:rPr>
        <w:t xml:space="preserve"> and </w:t>
      </w:r>
      <w:r w:rsidR="00886B70" w:rsidRPr="00F14FBC">
        <w:rPr>
          <w:rFonts w:eastAsiaTheme="minorEastAsia"/>
          <w:b/>
        </w:rPr>
        <w:t>Figure S1</w:t>
      </w:r>
      <w:r w:rsidR="00F14FBC">
        <w:rPr>
          <w:rFonts w:eastAsiaTheme="minorEastAsia"/>
        </w:rPr>
        <w:t>7</w:t>
      </w:r>
      <w:r w:rsidR="00886B70">
        <w:rPr>
          <w:rFonts w:eastAsiaTheme="minorEastAsia"/>
        </w:rPr>
        <w:t>)</w:t>
      </w:r>
      <w:r w:rsidR="001228D8">
        <w:rPr>
          <w:rFonts w:eastAsiaTheme="minorEastAsia"/>
        </w:rPr>
        <w:t xml:space="preserve">. The counts of groups obeying this </w:t>
      </w:r>
      <w:r w:rsidR="00F66AD3">
        <w:rPr>
          <w:rFonts w:eastAsiaTheme="minorEastAsia"/>
        </w:rPr>
        <w:t>rule</w:t>
      </w:r>
      <w:r w:rsidR="001228D8">
        <w:rPr>
          <w:rFonts w:eastAsiaTheme="minorEastAsia"/>
        </w:rPr>
        <w:t xml:space="preserve"> are summarized in </w:t>
      </w:r>
      <w:r w:rsidR="001228D8" w:rsidRPr="008A255E">
        <w:rPr>
          <w:rFonts w:eastAsiaTheme="minorEastAsia"/>
          <w:b/>
        </w:rPr>
        <w:t xml:space="preserve">Table </w:t>
      </w:r>
      <w:r w:rsidR="00105C73">
        <w:rPr>
          <w:rFonts w:eastAsiaTheme="minorEastAsia"/>
          <w:b/>
        </w:rPr>
        <w:t>1</w:t>
      </w:r>
      <w:r w:rsidR="001228D8">
        <w:rPr>
          <w:rFonts w:eastAsiaTheme="minorEastAsia"/>
        </w:rPr>
        <w:t xml:space="preserve">. </w:t>
      </w:r>
      <w:r w:rsidR="00EF0606">
        <w:rPr>
          <w:rFonts w:eastAsiaTheme="minorEastAsia"/>
        </w:rPr>
        <w:t xml:space="preserve">All groups obey the rule at pH 5.0, and 24 </w:t>
      </w:r>
      <w:r w:rsidR="0075676A">
        <w:rPr>
          <w:rFonts w:eastAsiaTheme="minorEastAsia"/>
        </w:rPr>
        <w:t xml:space="preserve">of the </w:t>
      </w:r>
      <w:r w:rsidR="00EF0606">
        <w:rPr>
          <w:rFonts w:eastAsiaTheme="minorEastAsia"/>
        </w:rPr>
        <w:t xml:space="preserve">30 groups </w:t>
      </w:r>
      <w:r w:rsidR="00794D0D">
        <w:rPr>
          <w:rFonts w:eastAsiaTheme="minorEastAsia"/>
        </w:rPr>
        <w:t>follow this trend</w:t>
      </w:r>
      <w:r w:rsidR="00EF0606">
        <w:rPr>
          <w:rFonts w:eastAsiaTheme="minorEastAsia"/>
        </w:rPr>
        <w:t xml:space="preserve"> at pH 7.0.</w:t>
      </w:r>
      <w:r w:rsidR="002B2D73">
        <w:rPr>
          <w:rFonts w:eastAsiaTheme="minorEastAsia"/>
        </w:rPr>
        <w:t xml:space="preserve"> </w:t>
      </w:r>
      <w:r w:rsidR="002B2D73" w:rsidRPr="002B2D73">
        <w:rPr>
          <w:rFonts w:eastAsiaTheme="minorEastAsia"/>
        </w:rPr>
        <w:t xml:space="preserve">Statistical </w:t>
      </w:r>
      <w:r w:rsidR="004C1EFB">
        <w:rPr>
          <w:rFonts w:eastAsiaTheme="minorEastAsia"/>
        </w:rPr>
        <w:t>a</w:t>
      </w:r>
      <w:r w:rsidR="002B2D73" w:rsidRPr="002B2D73">
        <w:rPr>
          <w:rFonts w:eastAsiaTheme="minorEastAsia"/>
        </w:rPr>
        <w:t>nalys</w:t>
      </w:r>
      <w:r w:rsidR="00DC5F88">
        <w:rPr>
          <w:rFonts w:eastAsiaTheme="minorEastAsia"/>
        </w:rPr>
        <w:t>e</w:t>
      </w:r>
      <w:r w:rsidR="002B2D73" w:rsidRPr="002B2D73">
        <w:rPr>
          <w:rFonts w:eastAsiaTheme="minorEastAsia"/>
        </w:rPr>
        <w:t>s</w:t>
      </w:r>
      <w:r w:rsidR="002B2D73">
        <w:rPr>
          <w:rFonts w:eastAsiaTheme="minorEastAsia"/>
        </w:rPr>
        <w:t xml:space="preserve"> are </w:t>
      </w:r>
      <w:r w:rsidR="0056439A">
        <w:rPr>
          <w:rFonts w:eastAsiaTheme="minorEastAsia"/>
        </w:rPr>
        <w:t>provided for all hypotheses related to this</w:t>
      </w:r>
      <w:r w:rsidR="002B2D73">
        <w:rPr>
          <w:rFonts w:eastAsiaTheme="minorEastAsia"/>
        </w:rPr>
        <w:t xml:space="preserve"> </w:t>
      </w:r>
      <w:ins w:id="421" w:author="Alex" w:date="2020-04-13T11:18:00Z">
        <w:r w:rsidR="008A4D98">
          <w:rPr>
            <w:rFonts w:eastAsiaTheme="minorEastAsia"/>
          </w:rPr>
          <w:t>“</w:t>
        </w:r>
      </w:ins>
      <w:del w:id="422" w:author="Alex" w:date="2020-04-13T11:18:00Z">
        <w:r w:rsidR="00F66AD3" w:rsidDel="008A4D98">
          <w:rPr>
            <w:rFonts w:eastAsiaTheme="minorEastAsia"/>
          </w:rPr>
          <w:delText>‘</w:delText>
        </w:r>
      </w:del>
      <w:r w:rsidR="00F66AD3" w:rsidRPr="0057607D">
        <w:rPr>
          <w:rFonts w:eastAsiaTheme="minorEastAsia"/>
          <w:b/>
        </w:rPr>
        <w:t xml:space="preserve">long central </w:t>
      </w:r>
      <w:r w:rsidR="00F66AD3">
        <w:rPr>
          <w:rFonts w:eastAsiaTheme="minorEastAsia"/>
          <w:b/>
        </w:rPr>
        <w:t>spacer is better</w:t>
      </w:r>
      <w:ins w:id="423" w:author="Alex" w:date="2020-04-13T11:18:00Z">
        <w:r w:rsidR="008A4D98">
          <w:rPr>
            <w:rFonts w:eastAsiaTheme="minorEastAsia"/>
            <w:b/>
          </w:rPr>
          <w:t>”</w:t>
        </w:r>
      </w:ins>
      <w:del w:id="424" w:author="Alex" w:date="2020-04-13T11:18:00Z">
        <w:r w:rsidR="00F66AD3" w:rsidDel="008A4D98">
          <w:rPr>
            <w:rFonts w:eastAsiaTheme="minorEastAsia"/>
            <w:b/>
          </w:rPr>
          <w:delText>’</w:delText>
        </w:r>
      </w:del>
      <w:r w:rsidR="00F66AD3">
        <w:rPr>
          <w:rFonts w:eastAsiaTheme="minorEastAsia"/>
        </w:rPr>
        <w:t xml:space="preserve"> rule</w:t>
      </w:r>
      <w:r w:rsidR="002B2D73">
        <w:rPr>
          <w:rFonts w:eastAsiaTheme="minorEastAsia"/>
        </w:rPr>
        <w:t>.</w:t>
      </w:r>
    </w:p>
    <w:p w14:paraId="65CB4D25" w14:textId="04407ABA" w:rsidR="00E714D7" w:rsidRPr="00C231FD" w:rsidRDefault="00E714D7" w:rsidP="00E714D7">
      <w:pPr>
        <w:widowControl/>
        <w:jc w:val="left"/>
        <w:rPr>
          <w:rFonts w:eastAsiaTheme="minorEastAsia"/>
        </w:rPr>
      </w:pPr>
    </w:p>
    <w:p w14:paraId="0DF8E206" w14:textId="1EA31819" w:rsidR="00E524D4" w:rsidRDefault="00C231FD" w:rsidP="00787F1E">
      <w:pPr>
        <w:widowControl/>
        <w:rPr>
          <w:rFonts w:eastAsiaTheme="minorEastAsia"/>
        </w:rPr>
      </w:pPr>
      <w:r w:rsidRPr="00C231FD">
        <w:rPr>
          <w:rFonts w:eastAsiaTheme="minorEastAsia"/>
        </w:rPr>
        <w:t xml:space="preserve">Analyses of effects of </w:t>
      </w:r>
      <w:r w:rsidR="000921D7">
        <w:rPr>
          <w:rFonts w:eastAsiaTheme="minorEastAsia"/>
        </w:rPr>
        <w:t>spacer</w:t>
      </w:r>
      <w:r w:rsidRPr="00C231FD">
        <w:rPr>
          <w:rFonts w:eastAsiaTheme="minorEastAsia"/>
        </w:rPr>
        <w:t xml:space="preserve"> permutation are presented in </w:t>
      </w:r>
      <w:r>
        <w:rPr>
          <w:rFonts w:eastAsiaTheme="minorEastAsia" w:hint="eastAsia"/>
          <w:b/>
        </w:rPr>
        <w:t>F</w:t>
      </w:r>
      <w:r>
        <w:rPr>
          <w:rFonts w:eastAsiaTheme="minorEastAsia"/>
          <w:b/>
        </w:rPr>
        <w:t>igure</w:t>
      </w:r>
      <w:r w:rsidR="00737ECA">
        <w:rPr>
          <w:rFonts w:eastAsiaTheme="minorEastAsia"/>
          <w:b/>
        </w:rPr>
        <w:t>s</w:t>
      </w:r>
      <w:r>
        <w:rPr>
          <w:rFonts w:eastAsiaTheme="minorEastAsia"/>
          <w:b/>
        </w:rPr>
        <w:t xml:space="preserve"> </w:t>
      </w:r>
      <w:r w:rsidR="00ED0A3D">
        <w:rPr>
          <w:rFonts w:eastAsiaTheme="minorEastAsia" w:hint="eastAsia"/>
          <w:b/>
        </w:rPr>
        <w:t>3</w:t>
      </w:r>
      <w:r w:rsidR="00737ECA">
        <w:rPr>
          <w:rFonts w:eastAsiaTheme="minorEastAsia"/>
          <w:b/>
        </w:rPr>
        <w:t>A</w:t>
      </w:r>
      <w:r w:rsidR="00737ECA" w:rsidRPr="00737ECA">
        <w:rPr>
          <w:rFonts w:eastAsiaTheme="minorEastAsia"/>
          <w:bCs/>
        </w:rPr>
        <w:t>-</w:t>
      </w:r>
      <w:r w:rsidR="00737ECA">
        <w:rPr>
          <w:rFonts w:eastAsiaTheme="minorEastAsia"/>
          <w:b/>
        </w:rPr>
        <w:t>F</w:t>
      </w:r>
      <w:r>
        <w:rPr>
          <w:rFonts w:eastAsiaTheme="minorEastAsia"/>
        </w:rPr>
        <w:t xml:space="preserve">. </w:t>
      </w:r>
      <w:r w:rsidR="009B6064">
        <w:rPr>
          <w:rFonts w:eastAsiaTheme="minorEastAsia"/>
        </w:rPr>
        <w:t xml:space="preserve">Sequences are divided into two </w:t>
      </w:r>
      <w:r w:rsidR="006E26E0">
        <w:rPr>
          <w:rFonts w:eastAsiaTheme="minorEastAsia"/>
        </w:rPr>
        <w:t>categories</w:t>
      </w:r>
      <w:r w:rsidR="009B6064">
        <w:rPr>
          <w:rFonts w:eastAsiaTheme="minorEastAsia"/>
        </w:rPr>
        <w:t xml:space="preserve">: </w:t>
      </w:r>
      <w:proofErr w:type="spellStart"/>
      <w:r w:rsidR="009B6064" w:rsidRPr="00F66AD3">
        <w:rPr>
          <w:rFonts w:eastAsiaTheme="minorEastAsia"/>
          <w:i/>
        </w:rPr>
        <w:t>i</w:t>
      </w:r>
      <w:proofErr w:type="spellEnd"/>
      <w:r w:rsidR="009B6064" w:rsidRPr="00F66AD3">
        <w:rPr>
          <w:rFonts w:eastAsiaTheme="minorEastAsia"/>
          <w:i/>
        </w:rPr>
        <w:t>)</w:t>
      </w:r>
      <w:r w:rsidR="009B6064">
        <w:rPr>
          <w:rFonts w:eastAsiaTheme="minorEastAsia"/>
        </w:rPr>
        <w:t xml:space="preserve"> sequences with two long</w:t>
      </w:r>
      <w:r w:rsidR="00F66AD3">
        <w:rPr>
          <w:rFonts w:eastAsiaTheme="minorEastAsia"/>
        </w:rPr>
        <w:t xml:space="preserve"> (L)</w:t>
      </w:r>
      <w:r w:rsidR="009B6064">
        <w:rPr>
          <w:rFonts w:eastAsiaTheme="minorEastAsia"/>
        </w:rPr>
        <w:t xml:space="preserve"> and one short</w:t>
      </w:r>
      <w:r w:rsidR="00F66AD3">
        <w:rPr>
          <w:rFonts w:eastAsiaTheme="minorEastAsia"/>
        </w:rPr>
        <w:t xml:space="preserve"> (S)</w:t>
      </w:r>
      <w:r w:rsidR="009B6064">
        <w:rPr>
          <w:rFonts w:eastAsiaTheme="minorEastAsia"/>
        </w:rPr>
        <w:t xml:space="preserve"> </w:t>
      </w:r>
      <w:r w:rsidR="000921D7">
        <w:rPr>
          <w:rFonts w:eastAsiaTheme="minorEastAsia"/>
        </w:rPr>
        <w:t>spacers</w:t>
      </w:r>
      <w:r w:rsidR="00F66AD3">
        <w:rPr>
          <w:rFonts w:eastAsiaTheme="minorEastAsia"/>
        </w:rPr>
        <w:t xml:space="preserve"> and</w:t>
      </w:r>
      <w:r w:rsidR="009B6064">
        <w:rPr>
          <w:rFonts w:eastAsiaTheme="minorEastAsia"/>
        </w:rPr>
        <w:t xml:space="preserve"> </w:t>
      </w:r>
      <w:r w:rsidR="009B6064" w:rsidRPr="00F66AD3">
        <w:rPr>
          <w:rFonts w:eastAsiaTheme="minorEastAsia"/>
          <w:i/>
        </w:rPr>
        <w:t>ii)</w:t>
      </w:r>
      <w:r w:rsidR="009B6064">
        <w:rPr>
          <w:rFonts w:eastAsiaTheme="minorEastAsia"/>
        </w:rPr>
        <w:t xml:space="preserve"> sequences with two short and </w:t>
      </w:r>
      <w:r w:rsidR="009B6064">
        <w:rPr>
          <w:rFonts w:eastAsiaTheme="minorEastAsia"/>
        </w:rPr>
        <w:lastRenderedPageBreak/>
        <w:t xml:space="preserve">one long </w:t>
      </w:r>
      <w:r w:rsidR="000921D7">
        <w:rPr>
          <w:rFonts w:eastAsiaTheme="minorEastAsia"/>
        </w:rPr>
        <w:t>spacers</w:t>
      </w:r>
      <w:r w:rsidR="009B6064">
        <w:rPr>
          <w:rFonts w:eastAsiaTheme="minorEastAsia"/>
        </w:rPr>
        <w:t xml:space="preserve">. </w:t>
      </w:r>
      <w:r w:rsidR="00E524D4">
        <w:t xml:space="preserve">Average and median values of </w:t>
      </w:r>
      <w:proofErr w:type="spellStart"/>
      <w:r w:rsidR="00E524D4" w:rsidRPr="006D3F68">
        <w:rPr>
          <w:i/>
        </w:rPr>
        <w:t>pH</w:t>
      </w:r>
      <w:r w:rsidR="00E524D4" w:rsidRPr="006D3F68">
        <w:rPr>
          <w:i/>
          <w:vertAlign w:val="subscript"/>
        </w:rPr>
        <w:t>T</w:t>
      </w:r>
      <w:proofErr w:type="spellEnd"/>
      <w:r w:rsidR="00E524D4">
        <w:t xml:space="preserve"> and </w:t>
      </w:r>
      <w:r w:rsidR="00E524D4" w:rsidRPr="006D3F68">
        <w:rPr>
          <w:i/>
        </w:rPr>
        <w:t>T</w:t>
      </w:r>
      <w:r w:rsidR="00E524D4" w:rsidRPr="006D3F68">
        <w:rPr>
          <w:i/>
          <w:vertAlign w:val="subscript"/>
        </w:rPr>
        <w:t>m</w:t>
      </w:r>
      <w:r w:rsidR="00E524D4">
        <w:t xml:space="preserve"> of sequences with</w:t>
      </w:r>
      <w:r w:rsidR="00787F1E">
        <w:t xml:space="preserve"> a relative longer central </w:t>
      </w:r>
      <w:r w:rsidR="000921D7">
        <w:t>spacer</w:t>
      </w:r>
      <w:r w:rsidR="00787F1E">
        <w:t>, including</w:t>
      </w:r>
      <w:r w:rsidR="00E524D4">
        <w:t xml:space="preserve"> </w:t>
      </w:r>
      <w:r w:rsidR="00E524D4" w:rsidRPr="006D3F68">
        <w:rPr>
          <w:i/>
        </w:rPr>
        <w:t>SLS</w:t>
      </w:r>
      <w:r w:rsidR="006A7CF5" w:rsidRPr="006A7CF5">
        <w:t xml:space="preserve"> (</w:t>
      </w:r>
      <w:r w:rsidR="006A7CF5">
        <w:rPr>
          <w:rFonts w:eastAsiaTheme="minorEastAsia" w:hint="eastAsia"/>
          <w:b/>
        </w:rPr>
        <w:t>F</w:t>
      </w:r>
      <w:r w:rsidR="006A7CF5">
        <w:rPr>
          <w:rFonts w:eastAsiaTheme="minorEastAsia"/>
          <w:b/>
        </w:rPr>
        <w:t xml:space="preserve">igures </w:t>
      </w:r>
      <w:r w:rsidR="00ED0A3D">
        <w:rPr>
          <w:rFonts w:eastAsiaTheme="minorEastAsia" w:hint="eastAsia"/>
          <w:b/>
        </w:rPr>
        <w:t>3</w:t>
      </w:r>
      <w:r w:rsidR="006A7CF5">
        <w:rPr>
          <w:rFonts w:eastAsiaTheme="minorEastAsia"/>
          <w:b/>
        </w:rPr>
        <w:t>A-C</w:t>
      </w:r>
      <w:r w:rsidR="006A7CF5" w:rsidRPr="006A7CF5">
        <w:t>)</w:t>
      </w:r>
      <w:r w:rsidR="006A7CF5" w:rsidRPr="006A7CF5">
        <w:rPr>
          <w:rFonts w:ascii="SimSun" w:eastAsia="SimSun" w:hAnsi="SimSun" w:cs="SimSun" w:hint="eastAsia"/>
        </w:rPr>
        <w:t>,</w:t>
      </w:r>
      <w:r w:rsidR="00E524D4" w:rsidRPr="006A7CF5">
        <w:t xml:space="preserve"> </w:t>
      </w:r>
      <w:r w:rsidR="006A7CF5" w:rsidRPr="00787F1E">
        <w:rPr>
          <w:i/>
        </w:rPr>
        <w:t>LLS</w:t>
      </w:r>
      <w:r w:rsidR="006A7CF5">
        <w:t xml:space="preserve"> and </w:t>
      </w:r>
      <w:r w:rsidR="006A7CF5" w:rsidRPr="00787F1E">
        <w:rPr>
          <w:i/>
        </w:rPr>
        <w:t>SLL</w:t>
      </w:r>
      <w:r w:rsidR="006A7CF5">
        <w:t xml:space="preserve"> (</w:t>
      </w:r>
      <w:r w:rsidR="006A7CF5">
        <w:rPr>
          <w:rFonts w:eastAsiaTheme="minorEastAsia" w:hint="eastAsia"/>
          <w:b/>
        </w:rPr>
        <w:t>F</w:t>
      </w:r>
      <w:r w:rsidR="006A7CF5">
        <w:rPr>
          <w:rFonts w:eastAsiaTheme="minorEastAsia"/>
          <w:b/>
        </w:rPr>
        <w:t xml:space="preserve">igures </w:t>
      </w:r>
      <w:r w:rsidR="00ED0A3D">
        <w:rPr>
          <w:rFonts w:eastAsiaTheme="minorEastAsia" w:hint="eastAsia"/>
          <w:b/>
        </w:rPr>
        <w:t>3</w:t>
      </w:r>
      <w:r w:rsidR="00787F1E">
        <w:rPr>
          <w:rFonts w:eastAsiaTheme="minorEastAsia"/>
          <w:b/>
        </w:rPr>
        <w:t>D</w:t>
      </w:r>
      <w:r w:rsidR="006A7CF5">
        <w:rPr>
          <w:rFonts w:eastAsiaTheme="minorEastAsia"/>
          <w:b/>
        </w:rPr>
        <w:t>-</w:t>
      </w:r>
      <w:r w:rsidR="00787F1E">
        <w:rPr>
          <w:rFonts w:eastAsiaTheme="minorEastAsia"/>
          <w:b/>
        </w:rPr>
        <w:t>F</w:t>
      </w:r>
      <w:r w:rsidR="00F66AD3">
        <w:rPr>
          <w:rFonts w:eastAsiaTheme="minorEastAsia"/>
        </w:rPr>
        <w:t xml:space="preserve">) </w:t>
      </w:r>
      <w:r w:rsidR="00E524D4">
        <w:t xml:space="preserve">are </w:t>
      </w:r>
      <w:r w:rsidR="0084078F">
        <w:t>obviously</w:t>
      </w:r>
      <w:r w:rsidR="00310182">
        <w:t xml:space="preserve"> </w:t>
      </w:r>
      <w:r w:rsidR="00E524D4">
        <w:t xml:space="preserve">higher than that </w:t>
      </w:r>
      <w:r w:rsidR="00787F1E">
        <w:t xml:space="preserve">of the corresponding sequences </w:t>
      </w:r>
      <w:r w:rsidR="00E524D4">
        <w:t xml:space="preserve">with </w:t>
      </w:r>
      <w:r w:rsidR="00787F1E">
        <w:t xml:space="preserve">a shorter central </w:t>
      </w:r>
      <w:r w:rsidR="000921D7">
        <w:t>spacer</w:t>
      </w:r>
      <w:r w:rsidR="00787F1E">
        <w:t xml:space="preserve"> (</w:t>
      </w:r>
      <w:r w:rsidR="00E524D4" w:rsidRPr="006D3F68">
        <w:rPr>
          <w:i/>
        </w:rPr>
        <w:t>SSL</w:t>
      </w:r>
      <w:r w:rsidR="00E524D4">
        <w:t xml:space="preserve"> </w:t>
      </w:r>
      <w:r w:rsidR="00787F1E">
        <w:t>and</w:t>
      </w:r>
      <w:r w:rsidR="00E524D4">
        <w:t xml:space="preserve"> </w:t>
      </w:r>
      <w:r w:rsidR="00E524D4" w:rsidRPr="006D3F68">
        <w:rPr>
          <w:i/>
        </w:rPr>
        <w:t>LSS</w:t>
      </w:r>
      <w:r w:rsidR="00E524D4">
        <w:t xml:space="preserve">, </w:t>
      </w:r>
      <w:r w:rsidR="00787F1E" w:rsidRPr="00787F1E">
        <w:rPr>
          <w:i/>
        </w:rPr>
        <w:t>LSL</w:t>
      </w:r>
      <w:r w:rsidR="00787F1E">
        <w:t>).</w:t>
      </w:r>
      <w:r w:rsidR="00787F1E">
        <w:rPr>
          <w:rFonts w:eastAsiaTheme="minorEastAsia" w:hint="eastAsia"/>
        </w:rPr>
        <w:t xml:space="preserve"> </w:t>
      </w:r>
      <w:r w:rsidR="00787F1E">
        <w:rPr>
          <w:rFonts w:eastAsiaTheme="minorEastAsia"/>
        </w:rPr>
        <w:t xml:space="preserve">Considering that three sequences in the same </w:t>
      </w:r>
      <w:r w:rsidR="00670D4E">
        <w:rPr>
          <w:rFonts w:eastAsiaTheme="minorEastAsia"/>
        </w:rPr>
        <w:t xml:space="preserve">group are generated by </w:t>
      </w:r>
      <w:r w:rsidR="000921D7">
        <w:rPr>
          <w:rFonts w:eastAsiaTheme="minorEastAsia"/>
        </w:rPr>
        <w:t>spacer</w:t>
      </w:r>
      <w:r w:rsidR="00670D4E">
        <w:rPr>
          <w:rFonts w:eastAsiaTheme="minorEastAsia"/>
        </w:rPr>
        <w:t xml:space="preserve"> permutations</w:t>
      </w:r>
      <w:r w:rsidR="00787F1E">
        <w:rPr>
          <w:rFonts w:eastAsiaTheme="minorEastAsia"/>
        </w:rPr>
        <w:t>, a</w:t>
      </w:r>
      <w:r w:rsidR="00787F1E" w:rsidRPr="00787F1E">
        <w:rPr>
          <w:rFonts w:eastAsiaTheme="minorEastAsia"/>
        </w:rPr>
        <w:t xml:space="preserve">ny two sequences </w:t>
      </w:r>
      <w:r w:rsidR="00670D4E">
        <w:rPr>
          <w:rFonts w:eastAsiaTheme="minorEastAsia"/>
        </w:rPr>
        <w:t>of them</w:t>
      </w:r>
      <w:r w:rsidR="00787F1E" w:rsidRPr="00787F1E">
        <w:rPr>
          <w:rFonts w:eastAsiaTheme="minorEastAsia"/>
        </w:rPr>
        <w:t xml:space="preserve"> are treated as a paired sample</w:t>
      </w:r>
      <w:r w:rsidR="00787F1E">
        <w:rPr>
          <w:rFonts w:eastAsiaTheme="minorEastAsia"/>
        </w:rPr>
        <w:t>.</w:t>
      </w:r>
      <w:r w:rsidR="00787F1E" w:rsidRPr="00787F1E">
        <w:rPr>
          <w:sz w:val="22"/>
        </w:rPr>
        <w:t xml:space="preserve"> </w:t>
      </w:r>
      <w:r w:rsidR="00787F1E" w:rsidRPr="007F1A27">
        <w:rPr>
          <w:rFonts w:eastAsiaTheme="minorEastAsia"/>
        </w:rPr>
        <w:t>Then</w:t>
      </w:r>
      <w:r w:rsidR="00787F1E">
        <w:rPr>
          <w:sz w:val="22"/>
        </w:rPr>
        <w:t xml:space="preserve"> </w:t>
      </w:r>
      <w:r w:rsidR="00787F1E" w:rsidRPr="00787F1E">
        <w:rPr>
          <w:rFonts w:eastAsiaTheme="minorEastAsia"/>
        </w:rPr>
        <w:t xml:space="preserve">hypotheses of pair-sample </w:t>
      </w:r>
      <w:r w:rsidR="00787F1E" w:rsidRPr="00787F1E">
        <w:rPr>
          <w:rFonts w:eastAsiaTheme="minorEastAsia"/>
          <w:i/>
        </w:rPr>
        <w:t>t</w:t>
      </w:r>
      <w:r w:rsidR="00787F1E" w:rsidRPr="00787F1E">
        <w:rPr>
          <w:rFonts w:eastAsiaTheme="minorEastAsia"/>
        </w:rPr>
        <w:t xml:space="preserve">-test are performed between every two </w:t>
      </w:r>
      <w:r w:rsidR="000921D7">
        <w:rPr>
          <w:rFonts w:eastAsiaTheme="minorEastAsia"/>
        </w:rPr>
        <w:t>spacer</w:t>
      </w:r>
      <w:r w:rsidR="00787F1E" w:rsidRPr="00787F1E">
        <w:rPr>
          <w:rFonts w:eastAsiaTheme="minorEastAsia"/>
        </w:rPr>
        <w:t xml:space="preserve"> combinations.</w:t>
      </w:r>
      <w:r w:rsidR="00787F1E">
        <w:rPr>
          <w:rFonts w:eastAsiaTheme="minorEastAsia"/>
        </w:rPr>
        <w:t xml:space="preserve"> </w:t>
      </w:r>
      <w:r w:rsidR="006E16A6">
        <w:rPr>
          <w:rFonts w:eastAsiaTheme="minorEastAsia"/>
        </w:rPr>
        <w:t>E</w:t>
      </w:r>
      <w:r w:rsidR="009D19CC">
        <w:rPr>
          <w:rFonts w:eastAsiaTheme="minorEastAsia"/>
        </w:rPr>
        <w:t>xcept</w:t>
      </w:r>
      <w:r w:rsidR="006E16A6">
        <w:rPr>
          <w:rFonts w:eastAsiaTheme="minorEastAsia"/>
        </w:rPr>
        <w:t xml:space="preserve"> </w:t>
      </w:r>
      <w:r w:rsidR="009D19CC">
        <w:rPr>
          <w:rFonts w:eastAsiaTheme="minorEastAsia"/>
        </w:rPr>
        <w:t xml:space="preserve">for </w:t>
      </w:r>
      <w:r w:rsidR="007B0B44">
        <w:rPr>
          <w:rFonts w:eastAsiaTheme="minorEastAsia"/>
        </w:rPr>
        <w:t>3</w:t>
      </w:r>
      <w:r w:rsidR="009D19CC">
        <w:rPr>
          <w:rFonts w:eastAsiaTheme="minorEastAsia"/>
        </w:rPr>
        <w:t xml:space="preserve"> comparisons </w:t>
      </w:r>
      <w:r w:rsidR="005C5882">
        <w:rPr>
          <w:rFonts w:eastAsiaTheme="minorEastAsia"/>
        </w:rPr>
        <w:t>(</w:t>
      </w:r>
      <w:r w:rsidR="009D19CC" w:rsidRPr="009D19CC">
        <w:rPr>
          <w:rFonts w:eastAsiaTheme="minorEastAsia"/>
          <w:i/>
        </w:rPr>
        <w:t>LLS</w:t>
      </w:r>
      <w:r w:rsidR="009D19CC">
        <w:rPr>
          <w:rFonts w:eastAsiaTheme="minorEastAsia"/>
        </w:rPr>
        <w:t xml:space="preserve"> versus </w:t>
      </w:r>
      <w:r w:rsidR="009D19CC" w:rsidRPr="009D19CC">
        <w:rPr>
          <w:rFonts w:eastAsiaTheme="minorEastAsia"/>
          <w:i/>
        </w:rPr>
        <w:t>LSL</w:t>
      </w:r>
      <w:r w:rsidR="009D19CC">
        <w:rPr>
          <w:rFonts w:eastAsiaTheme="minorEastAsia"/>
        </w:rPr>
        <w:t xml:space="preserve"> and </w:t>
      </w:r>
      <w:r w:rsidR="009D19CC" w:rsidRPr="009D19CC">
        <w:rPr>
          <w:rFonts w:eastAsiaTheme="minorEastAsia"/>
          <w:i/>
        </w:rPr>
        <w:t>LSL</w:t>
      </w:r>
      <w:r w:rsidR="009D19CC">
        <w:rPr>
          <w:rFonts w:eastAsiaTheme="minorEastAsia"/>
        </w:rPr>
        <w:t xml:space="preserve"> versus </w:t>
      </w:r>
      <w:r w:rsidR="009D19CC" w:rsidRPr="009D19CC">
        <w:rPr>
          <w:rFonts w:eastAsiaTheme="minorEastAsia"/>
          <w:i/>
        </w:rPr>
        <w:t>SLL</w:t>
      </w:r>
      <w:r w:rsidR="009D19CC">
        <w:rPr>
          <w:rFonts w:eastAsiaTheme="minorEastAsia"/>
        </w:rPr>
        <w:t xml:space="preserve"> </w:t>
      </w:r>
      <w:r w:rsidR="00F66AD3">
        <w:rPr>
          <w:rFonts w:eastAsiaTheme="minorEastAsia"/>
        </w:rPr>
        <w:t xml:space="preserve">shown </w:t>
      </w:r>
      <w:r w:rsidR="001534C1">
        <w:rPr>
          <w:rFonts w:eastAsiaTheme="minorEastAsia"/>
        </w:rPr>
        <w:t xml:space="preserve">in </w:t>
      </w:r>
      <w:r w:rsidR="001534C1" w:rsidRPr="006E16A6">
        <w:rPr>
          <w:rFonts w:eastAsiaTheme="minorEastAsia"/>
          <w:b/>
        </w:rPr>
        <w:t xml:space="preserve">Figure </w:t>
      </w:r>
      <w:r w:rsidR="00ED0A3D">
        <w:rPr>
          <w:rFonts w:eastAsiaTheme="minorEastAsia" w:hint="eastAsia"/>
          <w:b/>
        </w:rPr>
        <w:t>3</w:t>
      </w:r>
      <w:r w:rsidR="001534C1" w:rsidRPr="006E16A6">
        <w:rPr>
          <w:rFonts w:eastAsiaTheme="minorEastAsia"/>
          <w:b/>
        </w:rPr>
        <w:t>F</w:t>
      </w:r>
      <w:r w:rsidR="001534C1">
        <w:rPr>
          <w:rFonts w:eastAsiaTheme="minorEastAsia"/>
        </w:rPr>
        <w:t>,</w:t>
      </w:r>
      <w:r w:rsidR="007B0B44">
        <w:rPr>
          <w:rFonts w:eastAsiaTheme="minorEastAsia"/>
        </w:rPr>
        <w:t xml:space="preserve"> and </w:t>
      </w:r>
      <w:r w:rsidR="007B0B44" w:rsidRPr="007B0B44">
        <w:rPr>
          <w:rFonts w:eastAsiaTheme="minorEastAsia"/>
          <w:i/>
        </w:rPr>
        <w:t>LLS</w:t>
      </w:r>
      <w:r w:rsidR="007B0B44">
        <w:rPr>
          <w:rFonts w:eastAsiaTheme="minorEastAsia"/>
        </w:rPr>
        <w:t xml:space="preserve"> versus </w:t>
      </w:r>
      <w:r w:rsidR="007B0B44" w:rsidRPr="007B0B44">
        <w:rPr>
          <w:rFonts w:eastAsiaTheme="minorEastAsia"/>
          <w:i/>
        </w:rPr>
        <w:t>LSL</w:t>
      </w:r>
      <w:r w:rsidR="007B0B44">
        <w:rPr>
          <w:rFonts w:eastAsiaTheme="minorEastAsia"/>
        </w:rPr>
        <w:t xml:space="preserve"> in </w:t>
      </w:r>
      <w:r w:rsidR="007B0B44" w:rsidRPr="007B0B44">
        <w:rPr>
          <w:rFonts w:eastAsiaTheme="minorEastAsia"/>
          <w:b/>
        </w:rPr>
        <w:t xml:space="preserve">Figure </w:t>
      </w:r>
      <w:r w:rsidR="00ED0A3D">
        <w:rPr>
          <w:rFonts w:eastAsiaTheme="minorEastAsia" w:hint="eastAsia"/>
          <w:b/>
        </w:rPr>
        <w:t>3</w:t>
      </w:r>
      <w:r w:rsidR="007B0B44" w:rsidRPr="007B0B44">
        <w:rPr>
          <w:rFonts w:eastAsiaTheme="minorEastAsia"/>
          <w:b/>
        </w:rPr>
        <w:t>D</w:t>
      </w:r>
      <w:r w:rsidR="005C5882">
        <w:rPr>
          <w:rFonts w:eastAsiaTheme="minorEastAsia"/>
        </w:rPr>
        <w:t>)</w:t>
      </w:r>
      <w:r w:rsidR="001534C1">
        <w:rPr>
          <w:rFonts w:eastAsiaTheme="minorEastAsia"/>
        </w:rPr>
        <w:t xml:space="preserve"> all</w:t>
      </w:r>
      <w:r w:rsidR="005F6CB9">
        <w:rPr>
          <w:rFonts w:eastAsiaTheme="minorEastAsia"/>
        </w:rPr>
        <w:t xml:space="preserve"> </w:t>
      </w:r>
      <w:r w:rsidR="007B0B44">
        <w:rPr>
          <w:rFonts w:eastAsiaTheme="minorEastAsia"/>
        </w:rPr>
        <w:t xml:space="preserve">9 </w:t>
      </w:r>
      <w:r w:rsidR="005F6CB9">
        <w:rPr>
          <w:rFonts w:eastAsiaTheme="minorEastAsia"/>
        </w:rPr>
        <w:t>other</w:t>
      </w:r>
      <w:r w:rsidR="006E16A6">
        <w:rPr>
          <w:rFonts w:eastAsiaTheme="minorEastAsia"/>
        </w:rPr>
        <w:t xml:space="preserve"> </w:t>
      </w:r>
      <w:r w:rsidR="006E16A6" w:rsidRPr="006E16A6">
        <w:rPr>
          <w:rFonts w:eastAsiaTheme="minorEastAsia"/>
          <w:i/>
        </w:rPr>
        <w:t>t</w:t>
      </w:r>
      <w:r w:rsidR="006E16A6">
        <w:rPr>
          <w:rFonts w:eastAsiaTheme="minorEastAsia"/>
        </w:rPr>
        <w:t>-test</w:t>
      </w:r>
      <w:r w:rsidR="005F6CB9">
        <w:rPr>
          <w:rFonts w:eastAsiaTheme="minorEastAsia"/>
        </w:rPr>
        <w:t>s</w:t>
      </w:r>
      <w:r w:rsidR="006E16A6">
        <w:rPr>
          <w:rFonts w:eastAsiaTheme="minorEastAsia"/>
        </w:rPr>
        <w:t xml:space="preserve"> support </w:t>
      </w:r>
      <w:r w:rsidR="005C5882">
        <w:rPr>
          <w:rFonts w:eastAsiaTheme="minorEastAsia"/>
        </w:rPr>
        <w:t xml:space="preserve">the conclusion </w:t>
      </w:r>
      <w:r w:rsidR="006E16A6">
        <w:rPr>
          <w:rFonts w:eastAsiaTheme="minorEastAsia"/>
        </w:rPr>
        <w:t xml:space="preserve">that </w:t>
      </w:r>
      <w:proofErr w:type="spellStart"/>
      <w:r w:rsidR="006E16A6" w:rsidRPr="006E16A6">
        <w:rPr>
          <w:rFonts w:eastAsiaTheme="minorEastAsia"/>
          <w:i/>
        </w:rPr>
        <w:t>pH</w:t>
      </w:r>
      <w:r w:rsidR="006E16A6" w:rsidRPr="006E16A6">
        <w:rPr>
          <w:rFonts w:eastAsiaTheme="minorEastAsia"/>
          <w:i/>
          <w:vertAlign w:val="subscript"/>
        </w:rPr>
        <w:t>T</w:t>
      </w:r>
      <w:proofErr w:type="spellEnd"/>
      <w:r w:rsidR="006E16A6" w:rsidRPr="006E16A6">
        <w:rPr>
          <w:rFonts w:eastAsiaTheme="minorEastAsia"/>
        </w:rPr>
        <w:t xml:space="preserve"> and </w:t>
      </w:r>
      <w:r w:rsidR="006E16A6" w:rsidRPr="006E16A6">
        <w:rPr>
          <w:rFonts w:eastAsiaTheme="minorEastAsia"/>
          <w:i/>
        </w:rPr>
        <w:t>T</w:t>
      </w:r>
      <w:r w:rsidR="006E16A6" w:rsidRPr="006E16A6">
        <w:rPr>
          <w:rFonts w:eastAsiaTheme="minorEastAsia"/>
          <w:i/>
          <w:vertAlign w:val="subscript"/>
        </w:rPr>
        <w:t>m</w:t>
      </w:r>
      <w:r w:rsidR="006E16A6" w:rsidRPr="006E16A6">
        <w:rPr>
          <w:rFonts w:eastAsiaTheme="minorEastAsia"/>
        </w:rPr>
        <w:t xml:space="preserve"> of </w:t>
      </w:r>
      <w:r w:rsidR="00670D4E">
        <w:rPr>
          <w:rFonts w:eastAsiaTheme="minorEastAsia"/>
        </w:rPr>
        <w:t xml:space="preserve">the </w:t>
      </w:r>
      <w:r w:rsidR="006E16A6">
        <w:rPr>
          <w:rFonts w:eastAsiaTheme="minorEastAsia"/>
        </w:rPr>
        <w:t xml:space="preserve">sequences with a longer central </w:t>
      </w:r>
      <w:r w:rsidR="000921D7">
        <w:rPr>
          <w:rFonts w:eastAsiaTheme="minorEastAsia"/>
        </w:rPr>
        <w:t>spacer</w:t>
      </w:r>
      <w:r w:rsidR="006E16A6">
        <w:rPr>
          <w:rFonts w:eastAsiaTheme="minorEastAsia"/>
        </w:rPr>
        <w:t xml:space="preserve"> are significantly </w:t>
      </w:r>
      <w:r w:rsidR="005C5882">
        <w:rPr>
          <w:rFonts w:eastAsiaTheme="minorEastAsia"/>
        </w:rPr>
        <w:t>higher</w:t>
      </w:r>
      <w:r w:rsidR="006E16A6">
        <w:rPr>
          <w:rFonts w:eastAsiaTheme="minorEastAsia"/>
        </w:rPr>
        <w:t xml:space="preserve"> (</w:t>
      </w:r>
      <w:r w:rsidR="006E16A6" w:rsidRPr="006E16A6">
        <w:rPr>
          <w:rFonts w:eastAsiaTheme="minorEastAsia"/>
          <w:i/>
        </w:rPr>
        <w:t>p</w:t>
      </w:r>
      <w:r w:rsidR="006E16A6">
        <w:rPr>
          <w:rFonts w:eastAsiaTheme="minorEastAsia"/>
        </w:rPr>
        <w:t xml:space="preserve"> &lt; 0.05</w:t>
      </w:r>
      <w:r w:rsidR="00670D4E">
        <w:rPr>
          <w:rFonts w:eastAsiaTheme="minorEastAsia"/>
        </w:rPr>
        <w:t xml:space="preserve">; </w:t>
      </w:r>
      <w:r w:rsidR="00670D4E" w:rsidRPr="00BC7929">
        <w:rPr>
          <w:rFonts w:eastAsiaTheme="minorEastAsia"/>
          <w:i/>
        </w:rPr>
        <w:t>SLS</w:t>
      </w:r>
      <w:r w:rsidR="00670D4E">
        <w:rPr>
          <w:rFonts w:eastAsiaTheme="minorEastAsia"/>
        </w:rPr>
        <w:t xml:space="preserve"> versus </w:t>
      </w:r>
      <w:r w:rsidR="00670D4E" w:rsidRPr="00BC7929">
        <w:rPr>
          <w:rFonts w:eastAsiaTheme="minorEastAsia"/>
          <w:i/>
        </w:rPr>
        <w:t>SSL</w:t>
      </w:r>
      <w:r w:rsidR="00670D4E">
        <w:rPr>
          <w:rFonts w:eastAsiaTheme="minorEastAsia"/>
        </w:rPr>
        <w:t xml:space="preserve"> or </w:t>
      </w:r>
      <w:r w:rsidR="00670D4E" w:rsidRPr="00BC7929">
        <w:rPr>
          <w:rFonts w:eastAsiaTheme="minorEastAsia"/>
          <w:i/>
        </w:rPr>
        <w:t>LSS</w:t>
      </w:r>
      <w:r w:rsidR="00670D4E">
        <w:rPr>
          <w:rFonts w:eastAsiaTheme="minorEastAsia"/>
        </w:rPr>
        <w:t xml:space="preserve"> in </w:t>
      </w:r>
      <w:r w:rsidR="00670D4E" w:rsidRPr="00670D4E">
        <w:rPr>
          <w:rFonts w:eastAsiaTheme="minorEastAsia"/>
          <w:b/>
        </w:rPr>
        <w:t xml:space="preserve">Figure </w:t>
      </w:r>
      <w:r w:rsidR="00ED0A3D">
        <w:rPr>
          <w:rFonts w:eastAsiaTheme="minorEastAsia" w:hint="eastAsia"/>
          <w:b/>
        </w:rPr>
        <w:t>3</w:t>
      </w:r>
      <w:r w:rsidR="00670D4E" w:rsidRPr="00670D4E">
        <w:rPr>
          <w:rFonts w:eastAsiaTheme="minorEastAsia"/>
          <w:b/>
        </w:rPr>
        <w:t>A-C</w:t>
      </w:r>
      <w:r w:rsidR="00670D4E">
        <w:rPr>
          <w:rFonts w:eastAsiaTheme="minorEastAsia"/>
        </w:rPr>
        <w:t xml:space="preserve">; </w:t>
      </w:r>
      <w:r w:rsidR="00670D4E" w:rsidRPr="00670D4E">
        <w:rPr>
          <w:rFonts w:eastAsiaTheme="minorEastAsia"/>
          <w:i/>
        </w:rPr>
        <w:t>LLS</w:t>
      </w:r>
      <w:r w:rsidR="00670D4E">
        <w:rPr>
          <w:rFonts w:eastAsiaTheme="minorEastAsia"/>
        </w:rPr>
        <w:t xml:space="preserve"> or </w:t>
      </w:r>
      <w:r w:rsidR="00670D4E" w:rsidRPr="00670D4E">
        <w:rPr>
          <w:rFonts w:eastAsiaTheme="minorEastAsia"/>
          <w:i/>
        </w:rPr>
        <w:t>SLL</w:t>
      </w:r>
      <w:r w:rsidR="00670D4E">
        <w:rPr>
          <w:rFonts w:eastAsiaTheme="minorEastAsia"/>
        </w:rPr>
        <w:t xml:space="preserve"> versus</w:t>
      </w:r>
      <w:r w:rsidR="00670D4E" w:rsidRPr="00670D4E">
        <w:rPr>
          <w:rFonts w:eastAsiaTheme="minorEastAsia"/>
        </w:rPr>
        <w:t xml:space="preserve"> </w:t>
      </w:r>
      <w:r w:rsidR="00670D4E" w:rsidRPr="00670D4E">
        <w:rPr>
          <w:rFonts w:eastAsiaTheme="minorEastAsia"/>
          <w:i/>
        </w:rPr>
        <w:t>LSL</w:t>
      </w:r>
      <w:r w:rsidR="00670D4E">
        <w:rPr>
          <w:rFonts w:eastAsiaTheme="minorEastAsia"/>
        </w:rPr>
        <w:t xml:space="preserve"> in </w:t>
      </w:r>
      <w:r w:rsidR="00670D4E" w:rsidRPr="00670D4E">
        <w:rPr>
          <w:rFonts w:eastAsiaTheme="minorEastAsia"/>
          <w:b/>
        </w:rPr>
        <w:t xml:space="preserve">Figure </w:t>
      </w:r>
      <w:r w:rsidR="00ED0A3D">
        <w:rPr>
          <w:rFonts w:eastAsiaTheme="minorEastAsia" w:hint="eastAsia"/>
          <w:b/>
        </w:rPr>
        <w:t>3</w:t>
      </w:r>
      <w:r w:rsidR="00670D4E">
        <w:rPr>
          <w:rFonts w:eastAsiaTheme="minorEastAsia"/>
          <w:b/>
        </w:rPr>
        <w:t>D</w:t>
      </w:r>
      <w:r w:rsidR="00670D4E" w:rsidRPr="00670D4E">
        <w:rPr>
          <w:rFonts w:eastAsiaTheme="minorEastAsia"/>
          <w:b/>
        </w:rPr>
        <w:t>-</w:t>
      </w:r>
      <w:r w:rsidR="00670D4E">
        <w:rPr>
          <w:rFonts w:eastAsiaTheme="minorEastAsia"/>
          <w:b/>
        </w:rPr>
        <w:t>E</w:t>
      </w:r>
      <w:r w:rsidR="006E16A6">
        <w:rPr>
          <w:rFonts w:eastAsiaTheme="minorEastAsia"/>
        </w:rPr>
        <w:t xml:space="preserve">). In addition, except for </w:t>
      </w:r>
      <w:r w:rsidR="00F66AD3">
        <w:rPr>
          <w:rFonts w:eastAsiaTheme="minorEastAsia"/>
        </w:rPr>
        <w:t>one</w:t>
      </w:r>
      <w:r w:rsidR="007B0B44">
        <w:rPr>
          <w:rFonts w:eastAsiaTheme="minorEastAsia"/>
        </w:rPr>
        <w:t xml:space="preserve"> comparison</w:t>
      </w:r>
      <w:r w:rsidR="006E16A6">
        <w:rPr>
          <w:rFonts w:eastAsiaTheme="minorEastAsia"/>
        </w:rPr>
        <w:t xml:space="preserve"> </w:t>
      </w:r>
      <w:r w:rsidR="00F66AD3">
        <w:rPr>
          <w:rFonts w:eastAsiaTheme="minorEastAsia"/>
        </w:rPr>
        <w:t>(</w:t>
      </w:r>
      <w:r w:rsidR="006E16A6" w:rsidRPr="006E16A6">
        <w:rPr>
          <w:rFonts w:eastAsiaTheme="minorEastAsia"/>
          <w:i/>
        </w:rPr>
        <w:t>SSL</w:t>
      </w:r>
      <w:r w:rsidR="006E16A6">
        <w:rPr>
          <w:rFonts w:eastAsiaTheme="minorEastAsia"/>
        </w:rPr>
        <w:t xml:space="preserve"> versus </w:t>
      </w:r>
      <w:r w:rsidR="006E16A6" w:rsidRPr="006E16A6">
        <w:rPr>
          <w:rFonts w:eastAsiaTheme="minorEastAsia"/>
          <w:i/>
        </w:rPr>
        <w:t>LSS</w:t>
      </w:r>
      <w:r w:rsidR="006E16A6">
        <w:rPr>
          <w:rFonts w:eastAsiaTheme="minorEastAsia"/>
        </w:rPr>
        <w:t xml:space="preserve"> in </w:t>
      </w:r>
      <w:r w:rsidR="006E16A6" w:rsidRPr="006E16A6">
        <w:rPr>
          <w:rFonts w:eastAsiaTheme="minorEastAsia"/>
          <w:b/>
        </w:rPr>
        <w:t xml:space="preserve">Figure </w:t>
      </w:r>
      <w:r w:rsidR="00ED0A3D">
        <w:rPr>
          <w:rFonts w:eastAsiaTheme="minorEastAsia" w:hint="eastAsia"/>
          <w:b/>
        </w:rPr>
        <w:t>3</w:t>
      </w:r>
      <w:r w:rsidR="006E16A6" w:rsidRPr="006E16A6">
        <w:rPr>
          <w:rFonts w:eastAsiaTheme="minorEastAsia"/>
          <w:b/>
        </w:rPr>
        <w:t>B</w:t>
      </w:r>
      <w:r w:rsidR="00F66AD3">
        <w:rPr>
          <w:rFonts w:eastAsiaTheme="minorEastAsia"/>
        </w:rPr>
        <w:t>)</w:t>
      </w:r>
      <w:r w:rsidR="006E16A6">
        <w:rPr>
          <w:rFonts w:eastAsiaTheme="minorEastAsia"/>
        </w:rPr>
        <w:t xml:space="preserve"> all</w:t>
      </w:r>
      <w:r w:rsidR="00DD4C04">
        <w:rPr>
          <w:rFonts w:eastAsiaTheme="minorEastAsia"/>
        </w:rPr>
        <w:t xml:space="preserve"> </w:t>
      </w:r>
      <w:r w:rsidR="007B0B44">
        <w:rPr>
          <w:rFonts w:eastAsiaTheme="minorEastAsia"/>
        </w:rPr>
        <w:t xml:space="preserve">5 </w:t>
      </w:r>
      <w:r w:rsidR="00DD4C04">
        <w:rPr>
          <w:rFonts w:eastAsiaTheme="minorEastAsia"/>
        </w:rPr>
        <w:t>other</w:t>
      </w:r>
      <w:r w:rsidR="006E16A6">
        <w:rPr>
          <w:rFonts w:eastAsiaTheme="minorEastAsia"/>
        </w:rPr>
        <w:t xml:space="preserve"> </w:t>
      </w:r>
      <w:r w:rsidR="006E16A6" w:rsidRPr="006E16A6">
        <w:rPr>
          <w:rFonts w:eastAsiaTheme="minorEastAsia"/>
          <w:i/>
        </w:rPr>
        <w:t>t</w:t>
      </w:r>
      <w:r w:rsidR="006E16A6">
        <w:rPr>
          <w:rFonts w:eastAsiaTheme="minorEastAsia"/>
        </w:rPr>
        <w:t>-test</w:t>
      </w:r>
      <w:r w:rsidR="00DD4C04">
        <w:rPr>
          <w:rFonts w:eastAsiaTheme="minorEastAsia"/>
        </w:rPr>
        <w:t>s</w:t>
      </w:r>
      <w:r w:rsidR="006E16A6">
        <w:rPr>
          <w:rFonts w:eastAsiaTheme="minorEastAsia"/>
        </w:rPr>
        <w:t xml:space="preserve"> show that</w:t>
      </w:r>
      <w:r w:rsidR="00670D4E">
        <w:rPr>
          <w:rFonts w:eastAsiaTheme="minorEastAsia"/>
        </w:rPr>
        <w:t xml:space="preserve"> the differences of </w:t>
      </w:r>
      <w:proofErr w:type="spellStart"/>
      <w:r w:rsidR="00670D4E" w:rsidRPr="006E16A6">
        <w:rPr>
          <w:rFonts w:eastAsiaTheme="minorEastAsia"/>
          <w:i/>
        </w:rPr>
        <w:t>pH</w:t>
      </w:r>
      <w:r w:rsidR="00670D4E" w:rsidRPr="006E16A6">
        <w:rPr>
          <w:rFonts w:eastAsiaTheme="minorEastAsia"/>
          <w:i/>
          <w:vertAlign w:val="subscript"/>
        </w:rPr>
        <w:t>T</w:t>
      </w:r>
      <w:proofErr w:type="spellEnd"/>
      <w:r w:rsidR="00670D4E" w:rsidRPr="006E16A6">
        <w:rPr>
          <w:rFonts w:eastAsiaTheme="minorEastAsia"/>
        </w:rPr>
        <w:t xml:space="preserve"> and </w:t>
      </w:r>
      <w:r w:rsidR="00670D4E" w:rsidRPr="006E16A6">
        <w:rPr>
          <w:rFonts w:eastAsiaTheme="minorEastAsia"/>
          <w:i/>
        </w:rPr>
        <w:t>T</w:t>
      </w:r>
      <w:r w:rsidR="00670D4E" w:rsidRPr="006E16A6">
        <w:rPr>
          <w:rFonts w:eastAsiaTheme="minorEastAsia"/>
          <w:i/>
          <w:vertAlign w:val="subscript"/>
        </w:rPr>
        <w:t>m</w:t>
      </w:r>
      <w:r w:rsidR="00670D4E">
        <w:rPr>
          <w:rFonts w:eastAsiaTheme="minorEastAsia"/>
        </w:rPr>
        <w:t xml:space="preserve"> values</w:t>
      </w:r>
      <w:r w:rsidR="006E16A6">
        <w:rPr>
          <w:rFonts w:eastAsiaTheme="minorEastAsia"/>
        </w:rPr>
        <w:t xml:space="preserve"> </w:t>
      </w:r>
      <w:r w:rsidR="00DD4C04">
        <w:rPr>
          <w:rFonts w:eastAsiaTheme="minorEastAsia"/>
        </w:rPr>
        <w:t>between</w:t>
      </w:r>
      <w:r w:rsidR="006E16A6">
        <w:rPr>
          <w:rFonts w:eastAsiaTheme="minorEastAsia"/>
        </w:rPr>
        <w:t xml:space="preserve"> two sequences from </w:t>
      </w:r>
      <w:r w:rsidR="00CC3AF5">
        <w:rPr>
          <w:rFonts w:eastAsiaTheme="minorEastAsia"/>
        </w:rPr>
        <w:t xml:space="preserve">the </w:t>
      </w:r>
      <w:r w:rsidR="006E16A6">
        <w:rPr>
          <w:rFonts w:eastAsiaTheme="minorEastAsia"/>
        </w:rPr>
        <w:t xml:space="preserve">same group have the identical central </w:t>
      </w:r>
      <w:r w:rsidR="000921D7">
        <w:rPr>
          <w:rFonts w:eastAsiaTheme="minorEastAsia"/>
        </w:rPr>
        <w:t>spacer</w:t>
      </w:r>
      <w:r w:rsidR="006E16A6">
        <w:rPr>
          <w:rFonts w:eastAsiaTheme="minorEastAsia"/>
        </w:rPr>
        <w:t xml:space="preserve"> </w:t>
      </w:r>
      <w:r w:rsidR="00670D4E">
        <w:rPr>
          <w:rFonts w:eastAsiaTheme="minorEastAsia"/>
        </w:rPr>
        <w:t>are not significant (</w:t>
      </w:r>
      <w:r w:rsidR="00670D4E" w:rsidRPr="006E16A6">
        <w:rPr>
          <w:rFonts w:eastAsiaTheme="minorEastAsia"/>
          <w:i/>
        </w:rPr>
        <w:t>p</w:t>
      </w:r>
      <w:r w:rsidR="00670D4E">
        <w:rPr>
          <w:rFonts w:eastAsiaTheme="minorEastAsia"/>
        </w:rPr>
        <w:t xml:space="preserve"> &gt; 0.05)</w:t>
      </w:r>
      <w:r w:rsidR="006E16A6">
        <w:rPr>
          <w:rFonts w:eastAsiaTheme="minorEastAsia"/>
        </w:rPr>
        <w:t>.</w:t>
      </w:r>
      <w:r w:rsidR="00DD4C04">
        <w:rPr>
          <w:rFonts w:eastAsiaTheme="minorEastAsia"/>
        </w:rPr>
        <w:t xml:space="preserve"> This </w:t>
      </w:r>
      <w:ins w:id="425" w:author="Alex" w:date="2020-04-13T11:20:00Z">
        <w:r w:rsidR="008A4D98">
          <w:rPr>
            <w:rFonts w:eastAsiaTheme="minorEastAsia"/>
          </w:rPr>
          <w:t>“</w:t>
        </w:r>
      </w:ins>
      <w:del w:id="426" w:author="Alex" w:date="2020-04-13T11:20:00Z">
        <w:r w:rsidR="00DD4C04" w:rsidDel="008A4D98">
          <w:rPr>
            <w:rFonts w:eastAsiaTheme="minorEastAsia"/>
          </w:rPr>
          <w:delText>‘</w:delText>
        </w:r>
      </w:del>
      <w:r w:rsidR="00DD4C04" w:rsidRPr="004E6C62">
        <w:rPr>
          <w:rFonts w:eastAsiaTheme="minorEastAsia"/>
          <w:b/>
        </w:rPr>
        <w:t>stability-</w:t>
      </w:r>
      <w:r w:rsidR="000921D7">
        <w:rPr>
          <w:rFonts w:eastAsiaTheme="minorEastAsia"/>
          <w:b/>
        </w:rPr>
        <w:t>spacer</w:t>
      </w:r>
      <w:r w:rsidR="00DD4C04" w:rsidRPr="004E6C62">
        <w:rPr>
          <w:rFonts w:eastAsiaTheme="minorEastAsia"/>
          <w:b/>
        </w:rPr>
        <w:t xml:space="preserve"> length-symmetry</w:t>
      </w:r>
      <w:ins w:id="427" w:author="Alex" w:date="2020-04-13T11:20:00Z">
        <w:r w:rsidR="008A4D98">
          <w:rPr>
            <w:rFonts w:eastAsiaTheme="minorEastAsia"/>
          </w:rPr>
          <w:t>”</w:t>
        </w:r>
      </w:ins>
      <w:del w:id="428" w:author="Alex" w:date="2020-04-13T11:20:00Z">
        <w:r w:rsidR="00DD4C04" w:rsidDel="008A4D98">
          <w:rPr>
            <w:rFonts w:eastAsiaTheme="minorEastAsia"/>
          </w:rPr>
          <w:delText>’</w:delText>
        </w:r>
      </w:del>
      <w:r w:rsidR="00DD4C04">
        <w:rPr>
          <w:rFonts w:eastAsiaTheme="minorEastAsia"/>
        </w:rPr>
        <w:t xml:space="preserve"> may come from the linking pattern of three loops in </w:t>
      </w:r>
      <w:r w:rsidR="00912F67">
        <w:rPr>
          <w:rFonts w:eastAsiaTheme="minorEastAsia"/>
        </w:rPr>
        <w:t xml:space="preserve">intramolecular </w:t>
      </w:r>
      <w:proofErr w:type="spellStart"/>
      <w:r w:rsidR="00DD4C04">
        <w:rPr>
          <w:rFonts w:eastAsiaTheme="minorEastAsia"/>
        </w:rPr>
        <w:t>i</w:t>
      </w:r>
      <w:proofErr w:type="spellEnd"/>
      <w:r w:rsidR="00DD4C04">
        <w:rPr>
          <w:rFonts w:eastAsiaTheme="minorEastAsia"/>
        </w:rPr>
        <w:t xml:space="preserve">-motifs, depicted </w:t>
      </w:r>
      <w:r w:rsidR="00B34A43">
        <w:rPr>
          <w:rFonts w:eastAsiaTheme="minorEastAsia"/>
        </w:rPr>
        <w:t xml:space="preserve">in </w:t>
      </w:r>
      <w:r w:rsidR="00ED0A3D">
        <w:rPr>
          <w:rFonts w:eastAsiaTheme="minorEastAsia"/>
          <w:b/>
        </w:rPr>
        <w:t>F</w:t>
      </w:r>
      <w:r w:rsidR="00ED0A3D">
        <w:rPr>
          <w:rFonts w:eastAsiaTheme="minorEastAsia" w:hint="eastAsia"/>
          <w:b/>
        </w:rPr>
        <w:t>i</w:t>
      </w:r>
      <w:r w:rsidR="00ED0A3D">
        <w:rPr>
          <w:rFonts w:eastAsiaTheme="minorEastAsia"/>
          <w:b/>
        </w:rPr>
        <w:t>gures</w:t>
      </w:r>
      <w:r w:rsidR="00B34A43" w:rsidRPr="00B34A43">
        <w:rPr>
          <w:rFonts w:eastAsiaTheme="minorEastAsia"/>
          <w:b/>
        </w:rPr>
        <w:t xml:space="preserve"> 1B</w:t>
      </w:r>
      <w:r w:rsidR="00ED0A3D">
        <w:rPr>
          <w:rFonts w:eastAsiaTheme="minorEastAsia"/>
          <w:b/>
        </w:rPr>
        <w:t xml:space="preserve"> and C</w:t>
      </w:r>
      <w:r w:rsidR="00B34A43">
        <w:rPr>
          <w:rFonts w:eastAsiaTheme="minorEastAsia"/>
        </w:rPr>
        <w:t xml:space="preserve"> </w:t>
      </w:r>
      <w:r w:rsidR="00DD4C04">
        <w:rPr>
          <w:rFonts w:eastAsiaTheme="minorEastAsia"/>
        </w:rPr>
        <w:t xml:space="preserve">by </w:t>
      </w:r>
      <w:r w:rsidR="00B34A43">
        <w:rPr>
          <w:rFonts w:eastAsiaTheme="minorEastAsia"/>
        </w:rPr>
        <w:t>Leroy in 1994</w:t>
      </w:r>
      <w:r w:rsidR="006658B4">
        <w:rPr>
          <w:rFonts w:eastAsiaTheme="minorEastAsia"/>
        </w:rPr>
        <w:t xml:space="preserve"> </w:t>
      </w:r>
      <w:r w:rsidR="006658B4">
        <w:rPr>
          <w:rFonts w:eastAsiaTheme="minorEastAsia"/>
        </w:rPr>
        <w:fldChar w:fldCharType="begin"/>
      </w:r>
      <w:r w:rsidR="006658B4">
        <w:rPr>
          <w:rFonts w:eastAsiaTheme="minorEastAsia"/>
        </w:rPr>
        <w:instrText xml:space="preserve"> ADDIN EN.CITE &lt;EndNote&gt;&lt;Cite&gt;&lt;Author&gt;Leroy&lt;/Author&gt;&lt;Year&gt;1994&lt;/Year&gt;&lt;RecNum&gt;24&lt;/RecNum&gt;&lt;DisplayText&gt;(2)&lt;/DisplayText&gt;&lt;record&gt;&lt;rec-number&gt;24&lt;/rec-number&gt;&lt;foreign-keys&gt;&lt;key app="EN" db-id="2ar0zdpzpd9axqe2vppvt0alxfdfxrv2d52e" timestamp="1548884221"&gt;24&lt;/key&gt;&lt;key app="ENWeb" db-id=""&gt;0&lt;/key&gt;&lt;/foreign-keys&gt;&lt;ref-type name="Journal Article"&gt;17&lt;/ref-type&gt;&lt;contributors&gt;&lt;authors&gt;&lt;author&gt;Leroy, Jean-Louis&lt;/author&gt;&lt;author&gt;Guéron, Maurice&lt;/author&gt;&lt;author&gt;Mergny, Jean-Louis&lt;/author&gt;&lt;author&gt;Hélène, Claude&lt;/author&gt;&lt;/authors&gt;&lt;/contributors&gt;&lt;titles&gt;&lt;title&gt;Intramolecular folding of a fragment of the cytosine-rich strand of telomeric DNA into ani-motif&lt;/title&gt;&lt;secondary-title&gt;Nucleic Acids Research&lt;/secondary-title&gt;&lt;/titles&gt;&lt;periodical&gt;&lt;full-title&gt;Nucleic Acids Research&lt;/full-title&gt;&lt;/periodical&gt;&lt;pages&gt;1600-1606&lt;/pages&gt;&lt;volume&gt;22&lt;/volume&gt;&lt;number&gt;9&lt;/number&gt;&lt;dates&gt;&lt;year&gt;1994&lt;/year&gt;&lt;/dates&gt;&lt;isbn&gt;0305-1048&amp;#xD;1362-4962&lt;/isbn&gt;&lt;urls&gt;&lt;/urls&gt;&lt;electronic-resource-num&gt;10.1093/nar/22.9.1600&lt;/electronic-resource-num&gt;&lt;/record&gt;&lt;/Cite&gt;&lt;/EndNote&gt;</w:instrText>
      </w:r>
      <w:r w:rsidR="006658B4">
        <w:rPr>
          <w:rFonts w:eastAsiaTheme="minorEastAsia"/>
        </w:rPr>
        <w:fldChar w:fldCharType="separate"/>
      </w:r>
      <w:r w:rsidR="006658B4">
        <w:rPr>
          <w:rFonts w:eastAsiaTheme="minorEastAsia"/>
          <w:noProof/>
        </w:rPr>
        <w:t>(2)</w:t>
      </w:r>
      <w:r w:rsidR="006658B4">
        <w:rPr>
          <w:rFonts w:eastAsiaTheme="minorEastAsia"/>
        </w:rPr>
        <w:fldChar w:fldCharType="end"/>
      </w:r>
      <w:r w:rsidR="00B34A43">
        <w:rPr>
          <w:rFonts w:eastAsiaTheme="minorEastAsia"/>
        </w:rPr>
        <w:t>.</w:t>
      </w:r>
      <w:r w:rsidR="00DD4C04">
        <w:rPr>
          <w:rFonts w:eastAsiaTheme="minorEastAsia"/>
        </w:rPr>
        <w:t xml:space="preserve"> </w:t>
      </w:r>
      <w:r w:rsidR="009E2053">
        <w:rPr>
          <w:rFonts w:eastAsiaTheme="minorEastAsia"/>
        </w:rPr>
        <w:t xml:space="preserve">Three loops stretch and pass through either </w:t>
      </w:r>
      <w:commentRangeStart w:id="429"/>
      <w:r w:rsidR="009E2053">
        <w:rPr>
          <w:rFonts w:eastAsiaTheme="minorEastAsia"/>
        </w:rPr>
        <w:t xml:space="preserve">major-minor-major grooves </w:t>
      </w:r>
      <w:commentRangeEnd w:id="429"/>
      <w:r w:rsidR="00F44C8E">
        <w:rPr>
          <w:rStyle w:val="CommentReference"/>
        </w:rPr>
        <w:commentReference w:id="429"/>
      </w:r>
      <w:r w:rsidR="009E2053">
        <w:rPr>
          <w:rFonts w:eastAsiaTheme="minorEastAsia"/>
        </w:rPr>
        <w:t>(conformation I) or minor-major-minor grooves (conformation II).</w:t>
      </w:r>
    </w:p>
    <w:p w14:paraId="54BEB5BD" w14:textId="77777777" w:rsidR="00644377" w:rsidRDefault="00644377" w:rsidP="00787F1E">
      <w:pPr>
        <w:widowControl/>
        <w:rPr>
          <w:rFonts w:eastAsiaTheme="minorEastAsia"/>
        </w:rPr>
      </w:pPr>
    </w:p>
    <w:p w14:paraId="6ADB1B42" w14:textId="7020C8F8" w:rsidR="00644377" w:rsidRDefault="00321683" w:rsidP="00787F1E">
      <w:pPr>
        <w:widowControl/>
        <w:rPr>
          <w:rFonts w:eastAsiaTheme="minorEastAsia"/>
        </w:rPr>
      </w:pPr>
      <w:r w:rsidRPr="009B32DD">
        <w:rPr>
          <w:rFonts w:eastAsiaTheme="minorEastAsia"/>
        </w:rPr>
        <w:t>Thermal stabilit</w:t>
      </w:r>
      <w:r w:rsidR="00FC730C" w:rsidRPr="009B32DD">
        <w:rPr>
          <w:rFonts w:eastAsiaTheme="minorEastAsia"/>
        </w:rPr>
        <w:t>ies</w:t>
      </w:r>
      <w:r w:rsidRPr="009B32DD">
        <w:rPr>
          <w:rFonts w:eastAsiaTheme="minorEastAsia"/>
        </w:rPr>
        <w:t xml:space="preserve"> </w:t>
      </w:r>
      <w:r w:rsidR="008F1C2E" w:rsidRPr="009B32DD">
        <w:rPr>
          <w:rFonts w:eastAsiaTheme="minorEastAsia"/>
        </w:rPr>
        <w:t xml:space="preserve">of 12 sequences in 4 </w:t>
      </w:r>
      <w:r w:rsidR="008F1C2E" w:rsidRPr="00CA111E">
        <w:rPr>
          <w:rFonts w:eastAsiaTheme="minorEastAsia"/>
        </w:rPr>
        <w:t xml:space="preserve">groups </w:t>
      </w:r>
      <w:r w:rsidR="00CA111E" w:rsidRPr="00CA111E">
        <w:rPr>
          <w:rFonts w:eastAsiaTheme="minorEastAsia"/>
        </w:rPr>
        <w:t>(</w:t>
      </w:r>
      <w:r w:rsidR="00F25640" w:rsidRPr="00CA111E">
        <w:rPr>
          <w:rFonts w:eastAsiaTheme="minorEastAsia"/>
          <w:i/>
          <w:iCs/>
        </w:rPr>
        <w:t>T112-5</w:t>
      </w:r>
      <w:r w:rsidR="00F25640" w:rsidRPr="00CA111E">
        <w:rPr>
          <w:rFonts w:eastAsiaTheme="minorEastAsia"/>
        </w:rPr>
        <w:t xml:space="preserve">, </w:t>
      </w:r>
      <w:r w:rsidR="00F25640" w:rsidRPr="00CA111E">
        <w:rPr>
          <w:rFonts w:eastAsiaTheme="minorEastAsia"/>
          <w:i/>
          <w:iCs/>
        </w:rPr>
        <w:t>T225-5</w:t>
      </w:r>
      <w:r w:rsidR="00F25640" w:rsidRPr="00CA111E">
        <w:rPr>
          <w:rFonts w:eastAsiaTheme="minorEastAsia"/>
        </w:rPr>
        <w:t xml:space="preserve">, </w:t>
      </w:r>
      <w:r w:rsidR="00F25640" w:rsidRPr="00CA111E">
        <w:rPr>
          <w:rFonts w:eastAsiaTheme="minorEastAsia"/>
          <w:i/>
          <w:iCs/>
        </w:rPr>
        <w:t>T112-6</w:t>
      </w:r>
      <w:r w:rsidR="00F25640" w:rsidRPr="00CA111E">
        <w:rPr>
          <w:rFonts w:eastAsiaTheme="minorEastAsia"/>
        </w:rPr>
        <w:t xml:space="preserve"> and </w:t>
      </w:r>
      <w:r w:rsidR="00F25640" w:rsidRPr="00CA111E">
        <w:rPr>
          <w:rFonts w:eastAsiaTheme="minorEastAsia"/>
          <w:i/>
          <w:iCs/>
        </w:rPr>
        <w:t>T225-6</w:t>
      </w:r>
      <w:r w:rsidR="00CA111E" w:rsidRPr="00CA111E">
        <w:rPr>
          <w:rFonts w:eastAsiaTheme="minorEastAsia"/>
          <w:iCs/>
        </w:rPr>
        <w:t>)</w:t>
      </w:r>
      <w:r w:rsidR="00F25640" w:rsidRPr="00CA111E">
        <w:rPr>
          <w:rFonts w:eastAsiaTheme="minorEastAsia"/>
        </w:rPr>
        <w:t xml:space="preserve"> </w:t>
      </w:r>
      <w:r w:rsidR="00FC730C" w:rsidRPr="00CA111E">
        <w:rPr>
          <w:rFonts w:eastAsiaTheme="minorEastAsia"/>
        </w:rPr>
        <w:t>at</w:t>
      </w:r>
      <w:r w:rsidR="00FC730C" w:rsidRPr="009B32DD">
        <w:rPr>
          <w:rFonts w:eastAsiaTheme="minorEastAsia"/>
        </w:rPr>
        <w:t xml:space="preserve"> pH 5.0 and 7.0 </w:t>
      </w:r>
      <w:r w:rsidR="001A7C6C">
        <w:rPr>
          <w:rFonts w:eastAsiaTheme="minorEastAsia"/>
        </w:rPr>
        <w:t xml:space="preserve">were </w:t>
      </w:r>
      <w:r w:rsidR="00644377" w:rsidRPr="009B32DD">
        <w:rPr>
          <w:rFonts w:eastAsiaTheme="minorEastAsia"/>
        </w:rPr>
        <w:t>further</w:t>
      </w:r>
      <w:del w:id="430" w:author="Alex" w:date="2020-04-13T11:20:00Z">
        <w:r w:rsidR="00644377" w:rsidRPr="009B32DD" w:rsidDel="008A4D98">
          <w:rPr>
            <w:rFonts w:eastAsiaTheme="minorEastAsia"/>
          </w:rPr>
          <w:delText>ly</w:delText>
        </w:r>
      </w:del>
      <w:r w:rsidR="00644377" w:rsidRPr="009B32DD">
        <w:rPr>
          <w:rFonts w:eastAsiaTheme="minorEastAsia"/>
        </w:rPr>
        <w:t xml:space="preserve"> </w:t>
      </w:r>
      <w:r w:rsidRPr="009B32DD">
        <w:rPr>
          <w:rFonts w:eastAsiaTheme="minorEastAsia"/>
        </w:rPr>
        <w:t>eva</w:t>
      </w:r>
      <w:r w:rsidR="00644377" w:rsidRPr="009B32DD">
        <w:rPr>
          <w:rFonts w:eastAsiaTheme="minorEastAsia"/>
        </w:rPr>
        <w:t>luated by DSC</w:t>
      </w:r>
      <w:r w:rsidR="00F25640" w:rsidRPr="009B32DD">
        <w:rPr>
          <w:rFonts w:eastAsiaTheme="minorEastAsia"/>
        </w:rPr>
        <w:t xml:space="preserve"> (</w:t>
      </w:r>
      <w:r w:rsidR="00F25640" w:rsidRPr="009B32DD">
        <w:rPr>
          <w:rFonts w:eastAsiaTheme="minorEastAsia"/>
          <w:b/>
          <w:bCs/>
        </w:rPr>
        <w:t>Figure S19</w:t>
      </w:r>
      <w:r w:rsidR="00F25640" w:rsidRPr="009B32DD">
        <w:rPr>
          <w:rFonts w:eastAsiaTheme="minorEastAsia"/>
        </w:rPr>
        <w:t>)</w:t>
      </w:r>
      <w:ins w:id="431" w:author="Alex" w:date="2020-04-13T11:20:00Z">
        <w:r w:rsidR="008A4D98">
          <w:rPr>
            <w:rFonts w:eastAsiaTheme="minorEastAsia"/>
          </w:rPr>
          <w:t>,</w:t>
        </w:r>
      </w:ins>
      <w:r w:rsidR="00644377" w:rsidRPr="009B32DD">
        <w:rPr>
          <w:rFonts w:eastAsiaTheme="minorEastAsia"/>
        </w:rPr>
        <w:t xml:space="preserve"> and </w:t>
      </w:r>
      <w:r w:rsidR="00FC730C" w:rsidRPr="009B32DD">
        <w:rPr>
          <w:rFonts w:eastAsiaTheme="minorEastAsia"/>
        </w:rPr>
        <w:t>values</w:t>
      </w:r>
      <w:r w:rsidR="00644377" w:rsidRPr="009B32DD">
        <w:rPr>
          <w:rFonts w:eastAsiaTheme="minorEastAsia"/>
        </w:rPr>
        <w:t xml:space="preserve"> of </w:t>
      </w:r>
      <w:r w:rsidR="00644377" w:rsidRPr="009B32DD">
        <w:rPr>
          <w:rFonts w:eastAsiaTheme="minorEastAsia"/>
          <w:i/>
        </w:rPr>
        <w:t>T</w:t>
      </w:r>
      <w:r w:rsidR="00644377" w:rsidRPr="009B32DD">
        <w:rPr>
          <w:rFonts w:eastAsiaTheme="minorEastAsia"/>
          <w:i/>
          <w:vertAlign w:val="subscript"/>
        </w:rPr>
        <w:t>m</w:t>
      </w:r>
      <w:r w:rsidR="00644377" w:rsidRPr="009B32DD">
        <w:rPr>
          <w:rFonts w:eastAsiaTheme="minorEastAsia"/>
        </w:rPr>
        <w:t xml:space="preserve"> </w:t>
      </w:r>
      <w:r w:rsidR="009B32DD">
        <w:rPr>
          <w:rFonts w:eastAsiaTheme="minorEastAsia"/>
        </w:rPr>
        <w:t xml:space="preserve">and hysteresis </w:t>
      </w:r>
      <w:r w:rsidR="00CA111E">
        <w:rPr>
          <w:rFonts w:eastAsiaTheme="minorEastAsia"/>
        </w:rPr>
        <w:t>are</w:t>
      </w:r>
      <w:r w:rsidR="00644377" w:rsidRPr="009B32DD">
        <w:rPr>
          <w:rFonts w:eastAsiaTheme="minorEastAsia"/>
        </w:rPr>
        <w:t xml:space="preserve"> </w:t>
      </w:r>
      <w:r w:rsidR="008F1C2E" w:rsidRPr="009B32DD">
        <w:rPr>
          <w:rFonts w:eastAsiaTheme="minorEastAsia"/>
        </w:rPr>
        <w:t xml:space="preserve">summarized in </w:t>
      </w:r>
      <w:r w:rsidR="008F1C2E" w:rsidRPr="009B32DD">
        <w:rPr>
          <w:rFonts w:eastAsiaTheme="minorEastAsia"/>
          <w:b/>
        </w:rPr>
        <w:t xml:space="preserve">Table </w:t>
      </w:r>
      <w:r w:rsidR="008F1C2E" w:rsidRPr="00CA111E">
        <w:rPr>
          <w:rFonts w:eastAsiaTheme="minorEastAsia"/>
          <w:b/>
        </w:rPr>
        <w:t>S</w:t>
      </w:r>
      <w:r w:rsidR="00422B8E">
        <w:rPr>
          <w:rFonts w:eastAsiaTheme="minorEastAsia"/>
          <w:b/>
        </w:rPr>
        <w:t>4</w:t>
      </w:r>
      <w:r w:rsidR="008F1C2E" w:rsidRPr="00CA111E">
        <w:rPr>
          <w:rFonts w:eastAsiaTheme="minorEastAsia"/>
        </w:rPr>
        <w:t>.</w:t>
      </w:r>
      <w:r w:rsidR="009B32DD" w:rsidRPr="00CA111E">
        <w:rPr>
          <w:rFonts w:eastAsiaTheme="minorEastAsia"/>
        </w:rPr>
        <w:t xml:space="preserve"> These thermal data are </w:t>
      </w:r>
      <w:r w:rsidR="00CA111E" w:rsidRPr="00CA111E">
        <w:rPr>
          <w:rFonts w:eastAsiaTheme="minorEastAsia"/>
        </w:rPr>
        <w:t>consistent</w:t>
      </w:r>
      <w:r w:rsidR="009B32DD" w:rsidRPr="00CA111E">
        <w:rPr>
          <w:rFonts w:eastAsiaTheme="minorEastAsia"/>
        </w:rPr>
        <w:t xml:space="preserve"> with </w:t>
      </w:r>
      <w:r w:rsidR="00CA111E" w:rsidRPr="00CA111E">
        <w:rPr>
          <w:rFonts w:eastAsiaTheme="minorEastAsia"/>
        </w:rPr>
        <w:t>those</w:t>
      </w:r>
      <w:r w:rsidR="009B32DD" w:rsidRPr="00CA111E">
        <w:rPr>
          <w:rFonts w:eastAsiaTheme="minorEastAsia"/>
        </w:rPr>
        <w:t xml:space="preserve"> obtained by</w:t>
      </w:r>
      <w:r w:rsidR="008F1C2E" w:rsidRPr="00CA111E">
        <w:rPr>
          <w:rFonts w:eastAsiaTheme="minorEastAsia"/>
        </w:rPr>
        <w:t xml:space="preserve"> </w:t>
      </w:r>
      <w:r w:rsidR="009B32DD" w:rsidRPr="00CA111E">
        <w:rPr>
          <w:rFonts w:eastAsiaTheme="minorEastAsia"/>
        </w:rPr>
        <w:t xml:space="preserve">UV experiments. </w:t>
      </w:r>
      <w:r w:rsidR="000921D7" w:rsidRPr="00CA111E">
        <w:rPr>
          <w:rFonts w:eastAsiaTheme="minorEastAsia"/>
        </w:rPr>
        <w:t>The</w:t>
      </w:r>
      <w:r w:rsidR="000921D7" w:rsidRPr="009B32DD">
        <w:rPr>
          <w:rFonts w:eastAsiaTheme="minorEastAsia"/>
        </w:rPr>
        <w:t xml:space="preserve"> </w:t>
      </w:r>
      <w:ins w:id="432" w:author="Alex" w:date="2020-04-13T11:21:00Z">
        <w:r w:rsidR="008A4D98">
          <w:rPr>
            <w:szCs w:val="24"/>
          </w:rPr>
          <w:t>“</w:t>
        </w:r>
      </w:ins>
      <w:del w:id="433" w:author="Alex" w:date="2020-04-13T11:20:00Z">
        <w:r w:rsidR="0092361B" w:rsidRPr="009B32DD" w:rsidDel="008A4D98">
          <w:rPr>
            <w:szCs w:val="24"/>
          </w:rPr>
          <w:delText>‘</w:delText>
        </w:r>
      </w:del>
      <w:r w:rsidR="0092361B" w:rsidRPr="009B32DD">
        <w:rPr>
          <w:b/>
          <w:szCs w:val="24"/>
        </w:rPr>
        <w:t xml:space="preserve">Long central </w:t>
      </w:r>
      <w:r w:rsidR="000921D7" w:rsidRPr="009B32DD">
        <w:rPr>
          <w:b/>
          <w:szCs w:val="24"/>
        </w:rPr>
        <w:t>spacer</w:t>
      </w:r>
      <w:r w:rsidR="0092361B" w:rsidRPr="009B32DD">
        <w:rPr>
          <w:b/>
          <w:szCs w:val="24"/>
        </w:rPr>
        <w:t xml:space="preserve"> rule</w:t>
      </w:r>
      <w:ins w:id="434" w:author="Alex" w:date="2020-04-13T11:21:00Z">
        <w:r w:rsidR="008A4D98">
          <w:rPr>
            <w:szCs w:val="24"/>
          </w:rPr>
          <w:t>”</w:t>
        </w:r>
      </w:ins>
      <w:del w:id="435" w:author="Alex" w:date="2020-04-13T11:21:00Z">
        <w:r w:rsidR="0092361B" w:rsidRPr="009B32DD" w:rsidDel="008A4D98">
          <w:rPr>
            <w:szCs w:val="24"/>
          </w:rPr>
          <w:delText>’</w:delText>
        </w:r>
      </w:del>
      <w:r w:rsidR="0092361B" w:rsidRPr="009B32DD">
        <w:rPr>
          <w:szCs w:val="24"/>
        </w:rPr>
        <w:t xml:space="preserve"> was also observed for 7 of 8 group datasets.</w:t>
      </w:r>
      <w:del w:id="436" w:author="Alex" w:date="2020-04-13T11:21:00Z">
        <w:r w:rsidR="009B32DD" w:rsidDel="008A4D98">
          <w:rPr>
            <w:szCs w:val="24"/>
          </w:rPr>
          <w:delText xml:space="preserve"> </w:delText>
        </w:r>
      </w:del>
    </w:p>
    <w:p w14:paraId="022E5545" w14:textId="2AE64CE4" w:rsidR="00B646E5" w:rsidRPr="00FE203B" w:rsidRDefault="00E730D6" w:rsidP="00FE203B">
      <w:pPr>
        <w:pStyle w:val="NormalWeb"/>
        <w:jc w:val="both"/>
        <w:rPr>
          <w:b/>
          <w:lang w:val="en-US"/>
        </w:rPr>
      </w:pPr>
      <w:r>
        <w:rPr>
          <w:b/>
          <w:lang w:val="en-US"/>
        </w:rPr>
        <w:t>Stability depend</w:t>
      </w:r>
      <w:r w:rsidR="00DC2A45">
        <w:rPr>
          <w:b/>
          <w:lang w:val="en-US"/>
        </w:rPr>
        <w:t>s</w:t>
      </w:r>
      <w:r>
        <w:rPr>
          <w:b/>
          <w:lang w:val="en-US"/>
        </w:rPr>
        <w:t xml:space="preserve"> on length</w:t>
      </w:r>
      <w:r w:rsidR="00DC2A45">
        <w:rPr>
          <w:b/>
          <w:lang w:val="en-US"/>
        </w:rPr>
        <w:t xml:space="preserve"> of C-tract but not</w:t>
      </w:r>
      <w:r w:rsidR="000921D7">
        <w:rPr>
          <w:b/>
          <w:lang w:val="en-US"/>
        </w:rPr>
        <w:t xml:space="preserve"> on</w:t>
      </w:r>
      <w:r w:rsidR="00DC2A45">
        <w:rPr>
          <w:b/>
          <w:lang w:val="en-US"/>
        </w:rPr>
        <w:t xml:space="preserve"> </w:t>
      </w:r>
      <w:r w:rsidR="000921D7">
        <w:rPr>
          <w:b/>
          <w:lang w:val="en-US"/>
        </w:rPr>
        <w:t>spacer</w:t>
      </w:r>
      <w:r w:rsidR="00DC2A45">
        <w:rPr>
          <w:b/>
          <w:lang w:val="en-US"/>
        </w:rPr>
        <w:t xml:space="preserve"> length</w:t>
      </w:r>
      <w:bookmarkStart w:id="437" w:name="_Hlk534323655"/>
    </w:p>
    <w:bookmarkEnd w:id="437"/>
    <w:p w14:paraId="571F6E95" w14:textId="50AC43B5" w:rsidR="00E604BA" w:rsidRDefault="00B646E5" w:rsidP="00E604BA">
      <w:pPr>
        <w:rPr>
          <w:rFonts w:eastAsiaTheme="minorEastAsia"/>
        </w:rPr>
      </w:pPr>
      <w:proofErr w:type="spellStart"/>
      <w:r>
        <w:rPr>
          <w:rFonts w:eastAsiaTheme="minorEastAsia"/>
          <w:i/>
        </w:rPr>
        <w:t>p</w:t>
      </w:r>
      <w:r w:rsidR="00AC3A4F" w:rsidRPr="00DC2A45">
        <w:rPr>
          <w:rFonts w:eastAsiaTheme="minorEastAsia"/>
          <w:i/>
        </w:rPr>
        <w:t>H</w:t>
      </w:r>
      <w:r w:rsidR="00DC2A45" w:rsidRPr="00DC2A45">
        <w:rPr>
          <w:rFonts w:eastAsiaTheme="minorEastAsia"/>
          <w:i/>
          <w:vertAlign w:val="subscript"/>
        </w:rPr>
        <w:t>T</w:t>
      </w:r>
      <w:proofErr w:type="spellEnd"/>
      <w:r w:rsidR="00AC3A4F">
        <w:rPr>
          <w:rFonts w:eastAsiaTheme="minorEastAsia"/>
        </w:rPr>
        <w:t xml:space="preserve"> </w:t>
      </w:r>
      <w:r w:rsidR="00396E0D">
        <w:rPr>
          <w:rFonts w:eastAsiaTheme="minorEastAsia"/>
        </w:rPr>
        <w:t>(</w:t>
      </w:r>
      <w:r w:rsidR="00396E0D" w:rsidRPr="00396E0D">
        <w:rPr>
          <w:rFonts w:eastAsiaTheme="minorEastAsia"/>
        </w:rPr>
        <w:t xml:space="preserve">196 sequences in </w:t>
      </w:r>
      <w:r w:rsidR="00396E0D" w:rsidRPr="00396E0D">
        <w:rPr>
          <w:rFonts w:eastAsiaTheme="minorEastAsia"/>
          <w:b/>
        </w:rPr>
        <w:t xml:space="preserve">Table </w:t>
      </w:r>
      <w:r w:rsidR="00422B8E">
        <w:rPr>
          <w:rFonts w:eastAsiaTheme="minorEastAsia"/>
          <w:b/>
        </w:rPr>
        <w:t>S2</w:t>
      </w:r>
      <w:r w:rsidR="00396E0D" w:rsidRPr="00396E0D">
        <w:rPr>
          <w:rFonts w:eastAsiaTheme="minorEastAsia"/>
        </w:rPr>
        <w:t xml:space="preserve"> are used</w:t>
      </w:r>
      <w:r w:rsidR="00396E0D">
        <w:rPr>
          <w:rFonts w:eastAsiaTheme="minorEastAsia"/>
        </w:rPr>
        <w:t xml:space="preserve">) </w:t>
      </w:r>
      <w:r w:rsidR="00DC2A45">
        <w:rPr>
          <w:rFonts w:eastAsiaTheme="minorEastAsia"/>
        </w:rPr>
        <w:t xml:space="preserve">or </w:t>
      </w:r>
      <w:r w:rsidR="00AC3A4F" w:rsidRPr="00DC2A45">
        <w:rPr>
          <w:rFonts w:eastAsiaTheme="minorEastAsia"/>
          <w:i/>
        </w:rPr>
        <w:t>T</w:t>
      </w:r>
      <w:r w:rsidR="00AC3A4F" w:rsidRPr="00DC2A45">
        <w:rPr>
          <w:rFonts w:eastAsiaTheme="minorEastAsia"/>
          <w:i/>
          <w:vertAlign w:val="subscript"/>
        </w:rPr>
        <w:t>m</w:t>
      </w:r>
      <w:r w:rsidR="00AC3A4F">
        <w:rPr>
          <w:rFonts w:eastAsiaTheme="minorEastAsia"/>
        </w:rPr>
        <w:t xml:space="preserve"> </w:t>
      </w:r>
      <w:r w:rsidR="00396E0D">
        <w:rPr>
          <w:rFonts w:eastAsiaTheme="minorEastAsia"/>
        </w:rPr>
        <w:t>(</w:t>
      </w:r>
      <w:r w:rsidR="00310182">
        <w:rPr>
          <w:rFonts w:eastAsiaTheme="minorEastAsia"/>
        </w:rPr>
        <w:t xml:space="preserve">for </w:t>
      </w:r>
      <w:r w:rsidR="00396E0D">
        <w:rPr>
          <w:rFonts w:eastAsiaTheme="minorEastAsia"/>
        </w:rPr>
        <w:t xml:space="preserve">pH 5.0, </w:t>
      </w:r>
      <w:r w:rsidR="00396E0D" w:rsidRPr="00396E0D">
        <w:rPr>
          <w:rFonts w:eastAsiaTheme="minorEastAsia"/>
        </w:rPr>
        <w:t xml:space="preserve">196 sequences in </w:t>
      </w:r>
      <w:r w:rsidR="00396E0D" w:rsidRPr="00396E0D">
        <w:rPr>
          <w:rFonts w:eastAsiaTheme="minorEastAsia"/>
          <w:b/>
        </w:rPr>
        <w:t xml:space="preserve">Table </w:t>
      </w:r>
      <w:r w:rsidR="00422B8E">
        <w:rPr>
          <w:rFonts w:eastAsiaTheme="minorEastAsia"/>
          <w:b/>
        </w:rPr>
        <w:t>S2</w:t>
      </w:r>
      <w:r w:rsidR="00396E0D" w:rsidRPr="00396E0D">
        <w:rPr>
          <w:rFonts w:eastAsiaTheme="minorEastAsia"/>
        </w:rPr>
        <w:t xml:space="preserve"> are used</w:t>
      </w:r>
      <w:r w:rsidR="00F66AD3">
        <w:rPr>
          <w:rFonts w:eastAsiaTheme="minorEastAsia"/>
        </w:rPr>
        <w:t xml:space="preserve">, while </w:t>
      </w:r>
      <w:r w:rsidR="00310182">
        <w:rPr>
          <w:rFonts w:eastAsiaTheme="minorEastAsia"/>
        </w:rPr>
        <w:t xml:space="preserve">at </w:t>
      </w:r>
      <w:r w:rsidR="00396E0D">
        <w:rPr>
          <w:rFonts w:eastAsiaTheme="minorEastAsia"/>
        </w:rPr>
        <w:t xml:space="preserve">pH 7.0, </w:t>
      </w:r>
      <w:r w:rsidR="00396E0D" w:rsidRPr="00396E0D">
        <w:rPr>
          <w:rFonts w:eastAsiaTheme="minorEastAsia"/>
        </w:rPr>
        <w:t xml:space="preserve">98 sequences with </w:t>
      </w:r>
      <w:r w:rsidR="00396E0D" w:rsidRPr="00396E0D">
        <w:rPr>
          <w:rFonts w:eastAsiaTheme="minorEastAsia"/>
          <w:i/>
        </w:rPr>
        <w:t>C</w:t>
      </w:r>
      <w:r w:rsidR="00396E0D" w:rsidRPr="00396E0D">
        <w:rPr>
          <w:rFonts w:eastAsiaTheme="minorEastAsia"/>
          <w:i/>
          <w:vertAlign w:val="subscript"/>
        </w:rPr>
        <w:t>5</w:t>
      </w:r>
      <w:r w:rsidR="00396E0D" w:rsidRPr="00396E0D">
        <w:rPr>
          <w:rFonts w:eastAsiaTheme="minorEastAsia"/>
        </w:rPr>
        <w:t xml:space="preserve"> and </w:t>
      </w:r>
      <w:r w:rsidR="00396E0D" w:rsidRPr="00396E0D">
        <w:rPr>
          <w:rFonts w:eastAsiaTheme="minorEastAsia"/>
          <w:i/>
        </w:rPr>
        <w:t>C</w:t>
      </w:r>
      <w:r w:rsidR="00396E0D" w:rsidRPr="00396E0D">
        <w:rPr>
          <w:rFonts w:eastAsiaTheme="minorEastAsia"/>
          <w:i/>
          <w:vertAlign w:val="subscript"/>
        </w:rPr>
        <w:t>6</w:t>
      </w:r>
      <w:r w:rsidR="00396E0D" w:rsidRPr="00396E0D">
        <w:rPr>
          <w:rFonts w:eastAsiaTheme="minorEastAsia"/>
        </w:rPr>
        <w:t xml:space="preserve">-tracts </w:t>
      </w:r>
      <w:r w:rsidR="00310182">
        <w:rPr>
          <w:rFonts w:eastAsiaTheme="minorEastAsia"/>
        </w:rPr>
        <w:t>are</w:t>
      </w:r>
      <w:r w:rsidR="00396E0D" w:rsidRPr="00396E0D">
        <w:rPr>
          <w:rFonts w:eastAsiaTheme="minorEastAsia"/>
        </w:rPr>
        <w:t xml:space="preserve"> used</w:t>
      </w:r>
      <w:r w:rsidR="00396E0D">
        <w:rPr>
          <w:rFonts w:eastAsiaTheme="minorEastAsia"/>
        </w:rPr>
        <w:t xml:space="preserve">) </w:t>
      </w:r>
      <w:r w:rsidR="00DC2A45">
        <w:rPr>
          <w:rFonts w:eastAsiaTheme="minorEastAsia"/>
        </w:rPr>
        <w:t xml:space="preserve">as a function of total </w:t>
      </w:r>
      <w:r w:rsidR="000921D7">
        <w:rPr>
          <w:rFonts w:eastAsiaTheme="minorEastAsia"/>
        </w:rPr>
        <w:t>spacer</w:t>
      </w:r>
      <w:r w:rsidR="00DC2A45">
        <w:rPr>
          <w:rFonts w:eastAsiaTheme="minorEastAsia"/>
        </w:rPr>
        <w:t xml:space="preserve"> length</w:t>
      </w:r>
      <w:r w:rsidR="009174B6">
        <w:rPr>
          <w:rFonts w:eastAsiaTheme="minorEastAsia"/>
        </w:rPr>
        <w:t xml:space="preserve"> were plotted in</w:t>
      </w:r>
      <w:r w:rsidR="009174B6" w:rsidRPr="009174B6">
        <w:rPr>
          <w:rFonts w:eastAsiaTheme="minorEastAsia" w:hint="eastAsia"/>
          <w:b/>
        </w:rPr>
        <w:t xml:space="preserve"> </w:t>
      </w:r>
      <w:r w:rsidR="009174B6" w:rsidRPr="00DC2A45">
        <w:rPr>
          <w:rFonts w:eastAsiaTheme="minorEastAsia" w:hint="eastAsia"/>
          <w:b/>
        </w:rPr>
        <w:t>F</w:t>
      </w:r>
      <w:r w:rsidR="009174B6" w:rsidRPr="00DC2A45">
        <w:rPr>
          <w:rFonts w:eastAsiaTheme="minorEastAsia"/>
          <w:b/>
        </w:rPr>
        <w:t>igure</w:t>
      </w:r>
      <w:r w:rsidR="00422B8E">
        <w:rPr>
          <w:rFonts w:eastAsiaTheme="minorEastAsia"/>
          <w:b/>
        </w:rPr>
        <w:t>s 3G</w:t>
      </w:r>
      <w:r w:rsidR="00422B8E" w:rsidRPr="00422B8E">
        <w:rPr>
          <w:rFonts w:eastAsiaTheme="minorEastAsia"/>
          <w:bCs/>
        </w:rPr>
        <w:t>-</w:t>
      </w:r>
      <w:r w:rsidR="00422B8E">
        <w:rPr>
          <w:rFonts w:eastAsiaTheme="minorEastAsia"/>
          <w:b/>
        </w:rPr>
        <w:t>F</w:t>
      </w:r>
      <w:r w:rsidR="00DC2A45">
        <w:rPr>
          <w:rFonts w:eastAsiaTheme="minorEastAsia"/>
        </w:rPr>
        <w:t xml:space="preserve">. </w:t>
      </w:r>
      <w:r w:rsidR="007B7DAC">
        <w:rPr>
          <w:rFonts w:eastAsiaTheme="minorEastAsia"/>
        </w:rPr>
        <w:t xml:space="preserve">Values of </w:t>
      </w:r>
      <w:proofErr w:type="spellStart"/>
      <w:r w:rsidR="007B7DAC" w:rsidRPr="00DC2A45">
        <w:rPr>
          <w:rFonts w:eastAsiaTheme="minorEastAsia"/>
          <w:i/>
        </w:rPr>
        <w:t>pH</w:t>
      </w:r>
      <w:r w:rsidR="007B7DAC" w:rsidRPr="00DC2A45">
        <w:rPr>
          <w:rFonts w:eastAsiaTheme="minorEastAsia"/>
          <w:i/>
          <w:vertAlign w:val="subscript"/>
        </w:rPr>
        <w:t>T</w:t>
      </w:r>
      <w:proofErr w:type="spellEnd"/>
      <w:r w:rsidR="007B7DAC">
        <w:rPr>
          <w:rFonts w:eastAsiaTheme="minorEastAsia"/>
        </w:rPr>
        <w:t xml:space="preserve"> or </w:t>
      </w:r>
      <w:r w:rsidR="007B7DAC" w:rsidRPr="00DC2A45">
        <w:rPr>
          <w:rFonts w:eastAsiaTheme="minorEastAsia"/>
          <w:i/>
        </w:rPr>
        <w:t>T</w:t>
      </w:r>
      <w:r w:rsidR="007B7DAC" w:rsidRPr="00DC2A45">
        <w:rPr>
          <w:rFonts w:eastAsiaTheme="minorEastAsia"/>
          <w:i/>
          <w:vertAlign w:val="subscript"/>
        </w:rPr>
        <w:t>m</w:t>
      </w:r>
      <w:r w:rsidR="007B7DAC">
        <w:rPr>
          <w:rFonts w:eastAsiaTheme="minorEastAsia"/>
        </w:rPr>
        <w:t xml:space="preserve"> are widely distributed </w:t>
      </w:r>
      <w:r w:rsidR="00F66AD3">
        <w:rPr>
          <w:rFonts w:eastAsiaTheme="minorEastAsia"/>
        </w:rPr>
        <w:t>for</w:t>
      </w:r>
      <w:r w:rsidR="007B7DAC">
        <w:rPr>
          <w:rFonts w:eastAsiaTheme="minorEastAsia"/>
        </w:rPr>
        <w:t xml:space="preserve"> each </w:t>
      </w:r>
      <w:r w:rsidR="000921D7">
        <w:rPr>
          <w:rFonts w:eastAsiaTheme="minorEastAsia"/>
        </w:rPr>
        <w:t>spacer</w:t>
      </w:r>
      <w:r w:rsidR="007B7DAC">
        <w:rPr>
          <w:rFonts w:eastAsiaTheme="minorEastAsia"/>
        </w:rPr>
        <w:t xml:space="preserve"> length from 2 to 12.</w:t>
      </w:r>
      <w:r w:rsidR="00EB112B">
        <w:rPr>
          <w:rFonts w:eastAsiaTheme="minorEastAsia"/>
        </w:rPr>
        <w:t xml:space="preserve"> </w:t>
      </w:r>
      <w:commentRangeStart w:id="438"/>
      <w:r w:rsidR="00EB112B">
        <w:rPr>
          <w:rFonts w:eastAsiaTheme="minorEastAsia"/>
        </w:rPr>
        <w:t xml:space="preserve">Simple linear regression </w:t>
      </w:r>
      <w:commentRangeEnd w:id="438"/>
      <w:r w:rsidR="00F44C8E">
        <w:rPr>
          <w:rStyle w:val="CommentReference"/>
        </w:rPr>
        <w:commentReference w:id="438"/>
      </w:r>
      <w:r w:rsidR="00EB112B">
        <w:rPr>
          <w:rFonts w:eastAsiaTheme="minorEastAsia"/>
        </w:rPr>
        <w:t xml:space="preserve">was used to analyze the relationship between stability and total </w:t>
      </w:r>
      <w:r w:rsidR="000921D7">
        <w:rPr>
          <w:rFonts w:eastAsiaTheme="minorEastAsia"/>
        </w:rPr>
        <w:t>spacer</w:t>
      </w:r>
      <w:r w:rsidR="00EB112B">
        <w:rPr>
          <w:rFonts w:eastAsiaTheme="minorEastAsia"/>
        </w:rPr>
        <w:t xml:space="preserve"> length. </w:t>
      </w:r>
      <w:r w:rsidR="000F1A18">
        <w:rPr>
          <w:rFonts w:eastAsiaTheme="minorEastAsia"/>
        </w:rPr>
        <w:t>C</w:t>
      </w:r>
      <w:r w:rsidR="00EB112B">
        <w:rPr>
          <w:rFonts w:eastAsiaTheme="minorEastAsia"/>
        </w:rPr>
        <w:t>orrelation coefficient</w:t>
      </w:r>
      <w:r w:rsidR="000F1A18">
        <w:rPr>
          <w:rFonts w:eastAsiaTheme="minorEastAsia"/>
        </w:rPr>
        <w:t>s</w:t>
      </w:r>
      <w:r w:rsidR="001C41D0">
        <w:rPr>
          <w:rFonts w:eastAsiaTheme="minorEastAsia"/>
        </w:rPr>
        <w:t xml:space="preserve"> </w:t>
      </w:r>
      <w:r w:rsidR="00DB0252">
        <w:rPr>
          <w:rFonts w:eastAsiaTheme="minorEastAsia"/>
        </w:rPr>
        <w:t>of</w:t>
      </w:r>
      <w:r w:rsidR="00EB112B">
        <w:rPr>
          <w:rFonts w:eastAsiaTheme="minorEastAsia"/>
        </w:rPr>
        <w:t xml:space="preserve"> </w:t>
      </w:r>
      <w:proofErr w:type="spellStart"/>
      <w:r w:rsidR="000F1A18" w:rsidRPr="00DC2A45">
        <w:rPr>
          <w:rFonts w:eastAsiaTheme="minorEastAsia"/>
          <w:i/>
        </w:rPr>
        <w:t>pH</w:t>
      </w:r>
      <w:r w:rsidR="000F1A18" w:rsidRPr="00DC2A45">
        <w:rPr>
          <w:rFonts w:eastAsiaTheme="minorEastAsia"/>
          <w:i/>
          <w:vertAlign w:val="subscript"/>
        </w:rPr>
        <w:t>T</w:t>
      </w:r>
      <w:proofErr w:type="spellEnd"/>
      <w:r w:rsidR="000F1A18">
        <w:rPr>
          <w:rFonts w:eastAsiaTheme="minorEastAsia"/>
        </w:rPr>
        <w:t xml:space="preserve"> and </w:t>
      </w:r>
      <w:r w:rsidR="000F1A18" w:rsidRPr="00DC2A45">
        <w:rPr>
          <w:rFonts w:eastAsiaTheme="minorEastAsia"/>
          <w:i/>
        </w:rPr>
        <w:t>T</w:t>
      </w:r>
      <w:r w:rsidR="000F1A18" w:rsidRPr="00DC2A45">
        <w:rPr>
          <w:rFonts w:eastAsiaTheme="minorEastAsia"/>
          <w:i/>
          <w:vertAlign w:val="subscript"/>
        </w:rPr>
        <w:t>m</w:t>
      </w:r>
      <w:r w:rsidR="000F1A18">
        <w:rPr>
          <w:rFonts w:eastAsiaTheme="minorEastAsia"/>
        </w:rPr>
        <w:t xml:space="preserve"> at pH 5.0 and 7.0 versus total </w:t>
      </w:r>
      <w:r w:rsidR="000921D7">
        <w:rPr>
          <w:rFonts w:eastAsiaTheme="minorEastAsia"/>
        </w:rPr>
        <w:t>spacer</w:t>
      </w:r>
      <w:r w:rsidR="000F1A18">
        <w:rPr>
          <w:rFonts w:eastAsiaTheme="minorEastAsia"/>
        </w:rPr>
        <w:t xml:space="preserve"> length are</w:t>
      </w:r>
      <w:r w:rsidR="00EB112B">
        <w:rPr>
          <w:rFonts w:eastAsiaTheme="minorEastAsia"/>
        </w:rPr>
        <w:t xml:space="preserve"> </w:t>
      </w:r>
      <w:r w:rsidR="00310182">
        <w:rPr>
          <w:rFonts w:eastAsiaTheme="minorEastAsia"/>
        </w:rPr>
        <w:t xml:space="preserve">close to </w:t>
      </w:r>
      <w:r w:rsidR="00EB112B">
        <w:rPr>
          <w:rFonts w:eastAsiaTheme="minorEastAsia"/>
        </w:rPr>
        <w:t>zero</w:t>
      </w:r>
      <w:r w:rsidR="00310182">
        <w:rPr>
          <w:rFonts w:eastAsiaTheme="minorEastAsia"/>
        </w:rPr>
        <w:t xml:space="preserve"> </w:t>
      </w:r>
      <w:commentRangeStart w:id="439"/>
      <w:r w:rsidR="00310182">
        <w:rPr>
          <w:rFonts w:eastAsiaTheme="minorEastAsia"/>
        </w:rPr>
        <w:t xml:space="preserve">(r </w:t>
      </w:r>
      <w:commentRangeEnd w:id="439"/>
      <w:r w:rsidR="00CA5F31">
        <w:rPr>
          <w:rStyle w:val="CommentReference"/>
        </w:rPr>
        <w:commentReference w:id="439"/>
      </w:r>
      <w:r w:rsidR="00310182">
        <w:rPr>
          <w:rFonts w:eastAsiaTheme="minorEastAsia"/>
        </w:rPr>
        <w:t>values between -0.04 and +0.09)</w:t>
      </w:r>
      <w:r w:rsidR="004345EF">
        <w:rPr>
          <w:rFonts w:eastAsiaTheme="minorEastAsia"/>
        </w:rPr>
        <w:t xml:space="preserve">. </w:t>
      </w:r>
      <w:r w:rsidR="001173EF">
        <w:rPr>
          <w:rFonts w:eastAsiaTheme="minorEastAsia"/>
        </w:rPr>
        <w:t xml:space="preserve">These </w:t>
      </w:r>
      <w:r w:rsidR="00310182">
        <w:rPr>
          <w:rFonts w:eastAsiaTheme="minorEastAsia"/>
        </w:rPr>
        <w:t>results indicate that</w:t>
      </w:r>
      <w:r w:rsidR="004345EF">
        <w:rPr>
          <w:rFonts w:eastAsiaTheme="minorEastAsia"/>
        </w:rPr>
        <w:t xml:space="preserve"> total </w:t>
      </w:r>
      <w:r w:rsidR="000921D7">
        <w:rPr>
          <w:rFonts w:eastAsiaTheme="minorEastAsia"/>
        </w:rPr>
        <w:t>spacer</w:t>
      </w:r>
      <w:r w:rsidR="004345EF">
        <w:rPr>
          <w:rFonts w:eastAsiaTheme="minorEastAsia"/>
        </w:rPr>
        <w:t xml:space="preserve"> length </w:t>
      </w:r>
      <w:r w:rsidR="00310182">
        <w:rPr>
          <w:rFonts w:eastAsiaTheme="minorEastAsia"/>
        </w:rPr>
        <w:t>(when considered in the 3</w:t>
      </w:r>
      <w:r w:rsidR="004345EF">
        <w:rPr>
          <w:rFonts w:eastAsiaTheme="minorEastAsia"/>
        </w:rPr>
        <w:t>-12 range</w:t>
      </w:r>
      <w:r w:rsidR="00310182">
        <w:rPr>
          <w:rFonts w:eastAsiaTheme="minorEastAsia"/>
        </w:rPr>
        <w:t>)</w:t>
      </w:r>
      <w:r w:rsidR="004345EF">
        <w:rPr>
          <w:rFonts w:eastAsiaTheme="minorEastAsia"/>
        </w:rPr>
        <w:t xml:space="preserve"> does not affect the stability of </w:t>
      </w:r>
      <w:proofErr w:type="spellStart"/>
      <w:r w:rsidR="004345EF">
        <w:rPr>
          <w:rFonts w:eastAsiaTheme="minorEastAsia"/>
        </w:rPr>
        <w:t>i</w:t>
      </w:r>
      <w:proofErr w:type="spellEnd"/>
      <w:r w:rsidR="004345EF">
        <w:rPr>
          <w:rFonts w:eastAsiaTheme="minorEastAsia"/>
        </w:rPr>
        <w:t xml:space="preserve">-motif at both acid and neutral </w:t>
      </w:r>
      <w:proofErr w:type="spellStart"/>
      <w:r w:rsidR="00310182">
        <w:rPr>
          <w:rFonts w:eastAsiaTheme="minorEastAsia"/>
        </w:rPr>
        <w:t>pH</w:t>
      </w:r>
      <w:r w:rsidR="004345EF">
        <w:rPr>
          <w:rFonts w:eastAsiaTheme="minorEastAsia"/>
        </w:rPr>
        <w:t>.</w:t>
      </w:r>
      <w:proofErr w:type="spellEnd"/>
      <w:r w:rsidR="004345EF">
        <w:rPr>
          <w:rFonts w:eastAsiaTheme="minorEastAsia"/>
        </w:rPr>
        <w:t xml:space="preserve"> This maybe the reason why previously reported studies about the effects of loop length on </w:t>
      </w:r>
      <w:proofErr w:type="spellStart"/>
      <w:r w:rsidR="004345EF">
        <w:rPr>
          <w:rFonts w:eastAsiaTheme="minorEastAsia"/>
        </w:rPr>
        <w:t>i</w:t>
      </w:r>
      <w:proofErr w:type="spellEnd"/>
      <w:r w:rsidR="004345EF">
        <w:rPr>
          <w:rFonts w:eastAsiaTheme="minorEastAsia"/>
        </w:rPr>
        <w:t xml:space="preserve">-motif are </w:t>
      </w:r>
      <w:r w:rsidR="004345EF" w:rsidRPr="004345EF">
        <w:rPr>
          <w:rFonts w:eastAsiaTheme="minorEastAsia"/>
        </w:rPr>
        <w:t>contradictory</w:t>
      </w:r>
      <w:r w:rsidR="00C812BA">
        <w:rPr>
          <w:rFonts w:eastAsiaTheme="minorEastAsia"/>
        </w:rPr>
        <w:t xml:space="preserve"> </w:t>
      </w:r>
      <w:r w:rsidR="004345EF">
        <w:rPr>
          <w:rFonts w:eastAsiaTheme="minorEastAsia"/>
        </w:rPr>
        <w:t xml:space="preserve">or </w:t>
      </w:r>
      <w:r w:rsidR="00C812BA">
        <w:rPr>
          <w:rFonts w:eastAsiaTheme="minorEastAsia"/>
        </w:rPr>
        <w:t>n</w:t>
      </w:r>
      <w:r w:rsidR="00C812BA" w:rsidRPr="00C812BA">
        <w:rPr>
          <w:rFonts w:eastAsiaTheme="minorEastAsia"/>
        </w:rPr>
        <w:t>egligible</w:t>
      </w:r>
      <w:r w:rsidR="00C06A5C">
        <w:rPr>
          <w:rFonts w:eastAsiaTheme="minorEastAsia"/>
        </w:rPr>
        <w:t xml:space="preserve"> </w:t>
      </w:r>
      <w:r w:rsidR="00C06A5C">
        <w:rPr>
          <w:rFonts w:eastAsiaTheme="minorEastAsia"/>
        </w:rPr>
        <w:fldChar w:fldCharType="begin">
          <w:fldData xml:space="preserve">PEVuZE5vdGU+PENpdGU+PEF1dGhvcj5Ta29sYWtvdmE8L0F1dGhvcj48WWVhcj4yMDE5PC9ZZWFy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</w:fldData>
        </w:fldChar>
      </w:r>
      <w:r w:rsidR="00C06A5C">
        <w:rPr>
          <w:rFonts w:eastAsiaTheme="minorEastAsia"/>
        </w:rPr>
        <w:instrText xml:space="preserve"> ADDIN EN.CITE </w:instrText>
      </w:r>
      <w:r w:rsidR="00C06A5C">
        <w:rPr>
          <w:rFonts w:eastAsiaTheme="minorEastAsia"/>
        </w:rPr>
        <w:fldChar w:fldCharType="begin">
          <w:fldData xml:space="preserve">PEVuZE5vdGU+PENpdGU+PEF1dGhvcj5Ta29sYWtvdmE8L0F1dGhvcj48WWVhcj4yMDE5PC9ZZWFy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</w:fldData>
        </w:fldChar>
      </w:r>
      <w:r w:rsidR="00C06A5C">
        <w:rPr>
          <w:rFonts w:eastAsiaTheme="minorEastAsia"/>
        </w:rPr>
        <w:instrText xml:space="preserve"> ADDIN EN.CITE.DATA </w:instrText>
      </w:r>
      <w:r w:rsidR="00C06A5C">
        <w:rPr>
          <w:rFonts w:eastAsiaTheme="minorEastAsia"/>
        </w:rPr>
      </w:r>
      <w:r w:rsidR="00C06A5C">
        <w:rPr>
          <w:rFonts w:eastAsiaTheme="minorEastAsia"/>
        </w:rPr>
        <w:fldChar w:fldCharType="end"/>
      </w:r>
      <w:r w:rsidR="00C06A5C">
        <w:rPr>
          <w:rFonts w:eastAsiaTheme="minorEastAsia"/>
        </w:rPr>
      </w:r>
      <w:r w:rsidR="00C06A5C">
        <w:rPr>
          <w:rFonts w:eastAsiaTheme="minorEastAsia"/>
        </w:rPr>
        <w:fldChar w:fldCharType="separate"/>
      </w:r>
      <w:r w:rsidR="00C06A5C">
        <w:rPr>
          <w:rFonts w:eastAsiaTheme="minorEastAsia"/>
          <w:noProof/>
        </w:rPr>
        <w:t>(7, 9, 23, 27, 29)</w:t>
      </w:r>
      <w:r w:rsidR="00C06A5C">
        <w:rPr>
          <w:rFonts w:eastAsiaTheme="minorEastAsia"/>
        </w:rPr>
        <w:fldChar w:fldCharType="end"/>
      </w:r>
      <w:r w:rsidR="00C812BA">
        <w:rPr>
          <w:rFonts w:eastAsiaTheme="minorEastAsia"/>
        </w:rPr>
        <w:t>.</w:t>
      </w:r>
      <w:del w:id="440" w:author="Alex" w:date="2020-04-13T11:22:00Z">
        <w:r w:rsidR="00AB632C" w:rsidDel="00CA5F31">
          <w:rPr>
            <w:rFonts w:eastAsiaTheme="minorEastAsia"/>
          </w:rPr>
          <w:delText xml:space="preserve"> </w:delText>
        </w:r>
      </w:del>
    </w:p>
    <w:p w14:paraId="1E34E030" w14:textId="1D8B45F9" w:rsidR="000573F0" w:rsidRDefault="000573F0" w:rsidP="00F13D46">
      <w:pPr>
        <w:rPr>
          <w:rFonts w:eastAsiaTheme="minorEastAsia"/>
        </w:rPr>
      </w:pPr>
    </w:p>
    <w:p w14:paraId="5EBE489A" w14:textId="024C39C9" w:rsidR="00CA5E95" w:rsidRPr="001B1355" w:rsidRDefault="00310182" w:rsidP="00661DB8">
      <w:pPr>
        <w:widowControl/>
        <w:rPr>
          <w:rFonts w:eastAsiaTheme="minorEastAsia"/>
        </w:rPr>
      </w:pPr>
      <w:r>
        <w:rPr>
          <w:rFonts w:eastAsiaTheme="minorEastAsia"/>
        </w:rPr>
        <w:t>L</w:t>
      </w:r>
      <w:r w:rsidR="00F73B4B">
        <w:rPr>
          <w:rFonts w:eastAsiaTheme="minorEastAsia"/>
        </w:rPr>
        <w:t>ong</w:t>
      </w:r>
      <w:r w:rsidR="00FB3B33">
        <w:rPr>
          <w:rFonts w:eastAsiaTheme="minorEastAsia"/>
        </w:rPr>
        <w:t>er</w:t>
      </w:r>
      <w:r w:rsidR="00F73B4B">
        <w:rPr>
          <w:rFonts w:eastAsiaTheme="minorEastAsia"/>
        </w:rPr>
        <w:t xml:space="preserve"> C-tracts </w:t>
      </w:r>
      <w:r w:rsidR="00C0350C">
        <w:rPr>
          <w:rFonts w:eastAsiaTheme="minorEastAsia"/>
        </w:rPr>
        <w:t>stabilize</w:t>
      </w:r>
      <w:r w:rsidR="00FB3B33">
        <w:rPr>
          <w:rFonts w:eastAsiaTheme="minorEastAsia"/>
        </w:rPr>
        <w:t xml:space="preserve"> the </w:t>
      </w:r>
      <w:proofErr w:type="spellStart"/>
      <w:r w:rsidR="00FB3B33">
        <w:rPr>
          <w:rFonts w:eastAsiaTheme="minorEastAsia"/>
        </w:rPr>
        <w:t>i</w:t>
      </w:r>
      <w:proofErr w:type="spellEnd"/>
      <w:r w:rsidR="00FB3B33">
        <w:rPr>
          <w:rFonts w:eastAsiaTheme="minorEastAsia"/>
        </w:rPr>
        <w:t>-motif by providing more stacked</w:t>
      </w:r>
      <w:r w:rsidR="00FB3B33" w:rsidRPr="00753ADB">
        <w:rPr>
          <w:szCs w:val="24"/>
        </w:rPr>
        <w:t xml:space="preserve"> C</w:t>
      </w:r>
      <w:r w:rsidR="00FB3B33" w:rsidRPr="001D25F1">
        <w:rPr>
          <w:rFonts w:hint="eastAsia"/>
          <w:szCs w:val="24"/>
        </w:rPr>
        <w:t>·</w:t>
      </w:r>
      <w:r w:rsidR="00FB3B33" w:rsidRPr="00753ADB">
        <w:rPr>
          <w:szCs w:val="24"/>
        </w:rPr>
        <w:t>C</w:t>
      </w:r>
      <w:r w:rsidR="00FB3B33" w:rsidRPr="001D25F1">
        <w:rPr>
          <w:szCs w:val="24"/>
          <w:vertAlign w:val="superscript"/>
        </w:rPr>
        <w:t>+</w:t>
      </w:r>
      <w:r w:rsidR="00FB3B33" w:rsidRPr="00FB3B33">
        <w:rPr>
          <w:szCs w:val="24"/>
        </w:rPr>
        <w:t xml:space="preserve"> </w:t>
      </w:r>
      <w:r w:rsidR="00FB3B33">
        <w:rPr>
          <w:rFonts w:eastAsiaTheme="minorEastAsia"/>
        </w:rPr>
        <w:t>base pairs</w:t>
      </w:r>
      <w:r>
        <w:rPr>
          <w:rFonts w:eastAsiaTheme="minorEastAsia"/>
        </w:rPr>
        <w:t>, as</w:t>
      </w:r>
      <w:r w:rsidR="00800CC5">
        <w:rPr>
          <w:rFonts w:eastAsiaTheme="minorEastAsia"/>
        </w:rPr>
        <w:t xml:space="preserve"> </w:t>
      </w:r>
      <w:r w:rsidR="000A7224">
        <w:rPr>
          <w:rFonts w:eastAsiaTheme="minorEastAsia"/>
        </w:rPr>
        <w:t xml:space="preserve">demonstrated </w:t>
      </w:r>
      <w:r w:rsidR="00800CC5">
        <w:rPr>
          <w:rFonts w:eastAsiaTheme="minorEastAsia"/>
        </w:rPr>
        <w:t xml:space="preserve">by </w:t>
      </w:r>
      <w:r w:rsidR="00653974">
        <w:rPr>
          <w:rFonts w:eastAsiaTheme="minorEastAsia"/>
        </w:rPr>
        <w:t>our</w:t>
      </w:r>
      <w:r w:rsidR="00800CC5">
        <w:rPr>
          <w:rFonts w:eastAsiaTheme="minorEastAsia"/>
        </w:rPr>
        <w:t xml:space="preserve"> and other groups</w:t>
      </w:r>
      <w:r w:rsidR="00C06A5C">
        <w:rPr>
          <w:rFonts w:eastAsiaTheme="minorEastAsia"/>
        </w:rPr>
        <w:t xml:space="preserve"> </w:t>
      </w:r>
      <w:r w:rsidR="00C06A5C">
        <w:rPr>
          <w:rFonts w:eastAsiaTheme="minorEastAsia"/>
        </w:rPr>
        <w:fldChar w:fldCharType="begin">
          <w:fldData xml:space="preserve">PEVuZE5vdGU+PENpdGU+PEF1dGhvcj5NZXJnbnk8L0F1dGhvcj48WWVhcj4xOTk1PC9ZZWFyPjxS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==
</w:fldData>
        </w:fldChar>
      </w:r>
      <w:r w:rsidR="00C06A5C">
        <w:rPr>
          <w:rFonts w:eastAsiaTheme="minorEastAsia"/>
        </w:rPr>
        <w:instrText xml:space="preserve"> ADDIN EN.CITE </w:instrText>
      </w:r>
      <w:r w:rsidR="00C06A5C">
        <w:rPr>
          <w:rFonts w:eastAsiaTheme="minorEastAsia"/>
        </w:rPr>
        <w:fldChar w:fldCharType="begin">
          <w:fldData xml:space="preserve">PEVuZE5vdGU+PENpdGU+PEF1dGhvcj5NZXJnbnk8L0F1dGhvcj48WWVhcj4xOTk1PC9ZZWFyPjxS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==
</w:fldData>
        </w:fldChar>
      </w:r>
      <w:r w:rsidR="00C06A5C">
        <w:rPr>
          <w:rFonts w:eastAsiaTheme="minorEastAsia"/>
        </w:rPr>
        <w:instrText xml:space="preserve"> ADDIN EN.CITE.DATA </w:instrText>
      </w:r>
      <w:r w:rsidR="00C06A5C">
        <w:rPr>
          <w:rFonts w:eastAsiaTheme="minorEastAsia"/>
        </w:rPr>
      </w:r>
      <w:r w:rsidR="00C06A5C">
        <w:rPr>
          <w:rFonts w:eastAsiaTheme="minorEastAsia"/>
        </w:rPr>
        <w:fldChar w:fldCharType="end"/>
      </w:r>
      <w:r w:rsidR="00C06A5C">
        <w:rPr>
          <w:rFonts w:eastAsiaTheme="minorEastAsia"/>
        </w:rPr>
      </w:r>
      <w:r w:rsidR="00C06A5C">
        <w:rPr>
          <w:rFonts w:eastAsiaTheme="minorEastAsia"/>
        </w:rPr>
        <w:fldChar w:fldCharType="separate"/>
      </w:r>
      <w:r w:rsidR="00C06A5C">
        <w:rPr>
          <w:rFonts w:eastAsiaTheme="minorEastAsia"/>
          <w:noProof/>
        </w:rPr>
        <w:t>(7, 9, 10)</w:t>
      </w:r>
      <w:r w:rsidR="00C06A5C">
        <w:rPr>
          <w:rFonts w:eastAsiaTheme="minorEastAsia"/>
        </w:rPr>
        <w:fldChar w:fldCharType="end"/>
      </w:r>
      <w:r w:rsidR="00653974">
        <w:rPr>
          <w:rFonts w:eastAsiaTheme="minorEastAsia"/>
        </w:rPr>
        <w:t>.</w:t>
      </w:r>
      <w:r>
        <w:rPr>
          <w:rFonts w:eastAsiaTheme="minorEastAsia"/>
        </w:rPr>
        <w:t xml:space="preserve"> However, </w:t>
      </w:r>
      <w:r w:rsidR="00FB3B33">
        <w:rPr>
          <w:rFonts w:eastAsiaTheme="minorEastAsia"/>
        </w:rPr>
        <w:t>q</w:t>
      </w:r>
      <w:r w:rsidR="00FB3B33" w:rsidRPr="00FB3B33">
        <w:rPr>
          <w:rFonts w:eastAsiaTheme="minorEastAsia"/>
        </w:rPr>
        <w:t>uantitative</w:t>
      </w:r>
      <w:r w:rsidR="00FB3B33">
        <w:rPr>
          <w:rFonts w:eastAsiaTheme="minorEastAsia"/>
        </w:rPr>
        <w:t xml:space="preserve"> analys</w:t>
      </w:r>
      <w:r w:rsidR="00461A88">
        <w:rPr>
          <w:rFonts w:eastAsiaTheme="minorEastAsia"/>
        </w:rPr>
        <w:t>e</w:t>
      </w:r>
      <w:r w:rsidR="00FB3B33">
        <w:rPr>
          <w:rFonts w:eastAsiaTheme="minorEastAsia"/>
        </w:rPr>
        <w:t xml:space="preserve">s </w:t>
      </w:r>
      <w:r w:rsidR="00AD6E0A">
        <w:rPr>
          <w:rFonts w:eastAsiaTheme="minorEastAsia"/>
        </w:rPr>
        <w:t>of</w:t>
      </w:r>
      <w:r>
        <w:rPr>
          <w:rFonts w:eastAsiaTheme="minorEastAsia"/>
        </w:rPr>
        <w:t xml:space="preserve"> the</w:t>
      </w:r>
      <w:r w:rsidR="00AD6E0A">
        <w:rPr>
          <w:rFonts w:eastAsiaTheme="minorEastAsia"/>
        </w:rPr>
        <w:t xml:space="preserve"> </w:t>
      </w:r>
      <w:r w:rsidR="00461A88">
        <w:rPr>
          <w:rFonts w:eastAsiaTheme="minorEastAsia"/>
        </w:rPr>
        <w:t>relationships</w:t>
      </w:r>
      <w:r w:rsidR="00461A88" w:rsidRPr="00461A88">
        <w:rPr>
          <w:sz w:val="22"/>
        </w:rPr>
        <w:t xml:space="preserve"> </w:t>
      </w:r>
      <w:r w:rsidR="00461A88">
        <w:rPr>
          <w:rFonts w:eastAsiaTheme="minorEastAsia"/>
        </w:rPr>
        <w:t xml:space="preserve">between </w:t>
      </w:r>
      <w:proofErr w:type="spellStart"/>
      <w:r w:rsidR="00461A88" w:rsidRPr="00653974">
        <w:rPr>
          <w:i/>
          <w:szCs w:val="24"/>
        </w:rPr>
        <w:t>pH</w:t>
      </w:r>
      <w:r w:rsidR="00461A88" w:rsidRPr="00653974">
        <w:rPr>
          <w:i/>
          <w:szCs w:val="24"/>
          <w:vertAlign w:val="subscript"/>
        </w:rPr>
        <w:t>T</w:t>
      </w:r>
      <w:proofErr w:type="spellEnd"/>
      <w:r w:rsidR="00461A88" w:rsidRPr="00653974">
        <w:rPr>
          <w:szCs w:val="24"/>
        </w:rPr>
        <w:t xml:space="preserve"> </w:t>
      </w:r>
      <w:r w:rsidR="0066794F" w:rsidRPr="00653974">
        <w:rPr>
          <w:szCs w:val="24"/>
        </w:rPr>
        <w:t xml:space="preserve">or </w:t>
      </w:r>
      <w:r w:rsidR="00461A88" w:rsidRPr="00653974">
        <w:rPr>
          <w:i/>
          <w:szCs w:val="24"/>
        </w:rPr>
        <w:t>T</w:t>
      </w:r>
      <w:r w:rsidR="00461A88" w:rsidRPr="00653974">
        <w:rPr>
          <w:i/>
          <w:szCs w:val="24"/>
          <w:vertAlign w:val="subscript"/>
        </w:rPr>
        <w:t>m</w:t>
      </w:r>
      <w:r w:rsidR="00461A88" w:rsidRPr="00653974">
        <w:rPr>
          <w:szCs w:val="24"/>
        </w:rPr>
        <w:t xml:space="preserve"> </w:t>
      </w:r>
      <w:r w:rsidRPr="00653974">
        <w:rPr>
          <w:i/>
          <w:szCs w:val="24"/>
        </w:rPr>
        <w:t>v</w:t>
      </w:r>
      <w:r w:rsidR="0066794F" w:rsidRPr="00653974">
        <w:rPr>
          <w:i/>
          <w:szCs w:val="24"/>
        </w:rPr>
        <w:t>s</w:t>
      </w:r>
      <w:r w:rsidR="0066794F" w:rsidRPr="00653974">
        <w:rPr>
          <w:szCs w:val="24"/>
        </w:rPr>
        <w:t xml:space="preserve"> </w:t>
      </w:r>
      <w:r w:rsidR="00740EEE" w:rsidRPr="00653974">
        <w:rPr>
          <w:szCs w:val="24"/>
        </w:rPr>
        <w:t xml:space="preserve">C-tract length </w:t>
      </w:r>
      <w:r w:rsidR="00916423">
        <w:rPr>
          <w:rFonts w:eastAsiaTheme="minorEastAsia"/>
          <w:szCs w:val="24"/>
        </w:rPr>
        <w:t>were missing</w:t>
      </w:r>
      <w:r w:rsidR="00FB3B33">
        <w:rPr>
          <w:rFonts w:eastAsiaTheme="minorEastAsia"/>
        </w:rPr>
        <w:t>.</w:t>
      </w:r>
      <w:r w:rsidR="00916423">
        <w:rPr>
          <w:rFonts w:eastAsiaTheme="minorEastAsia"/>
        </w:rPr>
        <w:t xml:space="preserve"> We provide here a quantitative assessment of C-tract role on </w:t>
      </w:r>
      <w:proofErr w:type="spellStart"/>
      <w:r w:rsidR="00916423">
        <w:rPr>
          <w:rFonts w:eastAsiaTheme="minorEastAsia"/>
        </w:rPr>
        <w:t>i</w:t>
      </w:r>
      <w:proofErr w:type="spellEnd"/>
      <w:r w:rsidR="00916423">
        <w:rPr>
          <w:rFonts w:eastAsiaTheme="minorEastAsia"/>
        </w:rPr>
        <w:t>-DNA stability</w:t>
      </w:r>
      <w:r w:rsidR="00FB3B33">
        <w:rPr>
          <w:rFonts w:eastAsiaTheme="minorEastAsia"/>
        </w:rPr>
        <w:t xml:space="preserve"> </w:t>
      </w:r>
      <w:r w:rsidR="00916423">
        <w:rPr>
          <w:rFonts w:eastAsiaTheme="minorEastAsia"/>
        </w:rPr>
        <w:t>as</w:t>
      </w:r>
      <w:r w:rsidR="00DC1EB4">
        <w:rPr>
          <w:rFonts w:eastAsiaTheme="minorEastAsia"/>
        </w:rPr>
        <w:t xml:space="preserve"> depicted in </w:t>
      </w:r>
      <w:r w:rsidR="008316C9" w:rsidRPr="008316C9">
        <w:rPr>
          <w:rFonts w:eastAsiaTheme="minorEastAsia"/>
          <w:b/>
        </w:rPr>
        <w:t xml:space="preserve">Figure </w:t>
      </w:r>
      <w:r w:rsidR="00422B8E">
        <w:rPr>
          <w:rFonts w:eastAsiaTheme="minorEastAsia"/>
          <w:b/>
        </w:rPr>
        <w:t>4</w:t>
      </w:r>
      <w:r w:rsidR="00DC1EB4">
        <w:rPr>
          <w:rFonts w:eastAsiaTheme="minorEastAsia"/>
        </w:rPr>
        <w:t xml:space="preserve">. </w:t>
      </w:r>
      <w:r w:rsidR="00916423">
        <w:rPr>
          <w:rFonts w:eastAsiaTheme="minorEastAsia"/>
        </w:rPr>
        <w:t>S</w:t>
      </w:r>
      <w:r w:rsidR="000B74B4">
        <w:rPr>
          <w:rFonts w:eastAsiaTheme="minorEastAsia"/>
        </w:rPr>
        <w:t xml:space="preserve">tability increases with C-tracts </w:t>
      </w:r>
      <w:r w:rsidR="00916423">
        <w:rPr>
          <w:rFonts w:eastAsiaTheme="minorEastAsia"/>
        </w:rPr>
        <w:t>length</w:t>
      </w:r>
      <w:r w:rsidR="005B04D1">
        <w:rPr>
          <w:rFonts w:eastAsiaTheme="minorEastAsia"/>
        </w:rPr>
        <w:t>: a</w:t>
      </w:r>
      <w:r w:rsidR="00C45B6A" w:rsidRPr="00C45B6A">
        <w:rPr>
          <w:rFonts w:eastAsiaTheme="minorEastAsia"/>
        </w:rPr>
        <w:t xml:space="preserve">verages of </w:t>
      </w:r>
      <w:proofErr w:type="spellStart"/>
      <w:r w:rsidR="00C45B6A" w:rsidRPr="00C45B6A">
        <w:rPr>
          <w:rFonts w:eastAsiaTheme="minorEastAsia"/>
          <w:i/>
        </w:rPr>
        <w:t>pH</w:t>
      </w:r>
      <w:r w:rsidR="00C45B6A" w:rsidRPr="00C45B6A">
        <w:rPr>
          <w:rFonts w:eastAsiaTheme="minorEastAsia"/>
          <w:i/>
          <w:vertAlign w:val="subscript"/>
        </w:rPr>
        <w:t>T</w:t>
      </w:r>
      <w:proofErr w:type="spellEnd"/>
      <w:r w:rsidR="00C45B6A" w:rsidRPr="00C45B6A">
        <w:rPr>
          <w:rFonts w:eastAsiaTheme="minorEastAsia"/>
        </w:rPr>
        <w:t xml:space="preserve"> with </w:t>
      </w:r>
      <w:r w:rsidR="00C45B6A" w:rsidRPr="00C45B6A">
        <w:rPr>
          <w:rFonts w:eastAsiaTheme="minorEastAsia"/>
          <w:i/>
        </w:rPr>
        <w:t>C</w:t>
      </w:r>
      <w:r w:rsidR="00C45B6A" w:rsidRPr="00C45B6A">
        <w:rPr>
          <w:rFonts w:eastAsiaTheme="minorEastAsia"/>
          <w:i/>
          <w:vertAlign w:val="subscript"/>
        </w:rPr>
        <w:t>3</w:t>
      </w:r>
      <w:r w:rsidR="00C45B6A" w:rsidRPr="00C45B6A">
        <w:rPr>
          <w:rFonts w:eastAsiaTheme="minorEastAsia"/>
        </w:rPr>
        <w:t xml:space="preserve">, </w:t>
      </w:r>
      <w:r w:rsidR="00C45B6A" w:rsidRPr="00C45B6A">
        <w:rPr>
          <w:rFonts w:eastAsiaTheme="minorEastAsia"/>
          <w:i/>
        </w:rPr>
        <w:t>C</w:t>
      </w:r>
      <w:r w:rsidR="00C45B6A" w:rsidRPr="00C45B6A">
        <w:rPr>
          <w:rFonts w:eastAsiaTheme="minorEastAsia"/>
          <w:i/>
          <w:vertAlign w:val="subscript"/>
        </w:rPr>
        <w:t>4</w:t>
      </w:r>
      <w:r w:rsidR="00C45B6A" w:rsidRPr="00C45B6A">
        <w:rPr>
          <w:rFonts w:eastAsiaTheme="minorEastAsia"/>
        </w:rPr>
        <w:t xml:space="preserve">, </w:t>
      </w:r>
      <w:r w:rsidR="00C45B6A" w:rsidRPr="00C45B6A">
        <w:rPr>
          <w:rFonts w:eastAsiaTheme="minorEastAsia"/>
          <w:i/>
        </w:rPr>
        <w:t>C</w:t>
      </w:r>
      <w:r w:rsidR="00C45B6A" w:rsidRPr="00C45B6A">
        <w:rPr>
          <w:rFonts w:eastAsiaTheme="minorEastAsia"/>
          <w:i/>
          <w:vertAlign w:val="subscript"/>
        </w:rPr>
        <w:t>5</w:t>
      </w:r>
      <w:r w:rsidR="00C45B6A" w:rsidRPr="00C45B6A">
        <w:rPr>
          <w:rFonts w:eastAsiaTheme="minorEastAsia"/>
        </w:rPr>
        <w:t xml:space="preserve"> and </w:t>
      </w:r>
      <w:r w:rsidR="00C45B6A" w:rsidRPr="00C45B6A">
        <w:rPr>
          <w:rFonts w:eastAsiaTheme="minorEastAsia"/>
          <w:i/>
        </w:rPr>
        <w:t>C</w:t>
      </w:r>
      <w:r w:rsidR="00C45B6A" w:rsidRPr="00C45B6A">
        <w:rPr>
          <w:rFonts w:eastAsiaTheme="minorEastAsia"/>
          <w:i/>
          <w:vertAlign w:val="subscript"/>
        </w:rPr>
        <w:t>6</w:t>
      </w:r>
      <w:r w:rsidR="00C45B6A" w:rsidRPr="00C45B6A">
        <w:rPr>
          <w:rFonts w:eastAsiaTheme="minorEastAsia"/>
        </w:rPr>
        <w:t>-tracts are 6.11, 6.39, 6.56 and 6.68, respectively</w:t>
      </w:r>
      <w:r w:rsidR="00C45B6A">
        <w:rPr>
          <w:rFonts w:eastAsiaTheme="minorEastAsia"/>
        </w:rPr>
        <w:t xml:space="preserve"> (</w:t>
      </w:r>
      <w:r w:rsidR="00C45B6A" w:rsidRPr="00ED0A3D">
        <w:rPr>
          <w:rFonts w:eastAsiaTheme="minorEastAsia"/>
          <w:b/>
        </w:rPr>
        <w:t xml:space="preserve">Figure </w:t>
      </w:r>
      <w:r w:rsidR="00422B8E">
        <w:rPr>
          <w:rFonts w:eastAsiaTheme="minorEastAsia"/>
          <w:b/>
        </w:rPr>
        <w:t>4</w:t>
      </w:r>
      <w:r w:rsidR="00C45B6A" w:rsidRPr="00C45B6A">
        <w:rPr>
          <w:rFonts w:eastAsiaTheme="minorEastAsia"/>
          <w:b/>
        </w:rPr>
        <w:t>A</w:t>
      </w:r>
      <w:r w:rsidR="00C45B6A">
        <w:rPr>
          <w:rFonts w:eastAsiaTheme="minorEastAsia"/>
        </w:rPr>
        <w:t>)</w:t>
      </w:r>
      <w:r w:rsidR="00C45B6A" w:rsidRPr="00C45B6A">
        <w:rPr>
          <w:rFonts w:eastAsiaTheme="minorEastAsia"/>
        </w:rPr>
        <w:t>.</w:t>
      </w:r>
      <w:r w:rsidR="00C45B6A">
        <w:rPr>
          <w:rFonts w:eastAsiaTheme="minorEastAsia"/>
        </w:rPr>
        <w:t xml:space="preserve"> </w:t>
      </w:r>
      <w:r w:rsidR="00916423">
        <w:rPr>
          <w:rFonts w:eastAsiaTheme="minorEastAsia"/>
        </w:rPr>
        <w:t xml:space="preserve">A similar relationship was found between </w:t>
      </w:r>
      <w:r w:rsidR="00916423" w:rsidRPr="00587C2A">
        <w:rPr>
          <w:rFonts w:eastAsiaTheme="minorEastAsia"/>
          <w:i/>
        </w:rPr>
        <w:t>T</w:t>
      </w:r>
      <w:r w:rsidR="00916423" w:rsidRPr="00587C2A">
        <w:rPr>
          <w:rFonts w:eastAsiaTheme="minorEastAsia"/>
          <w:i/>
          <w:vertAlign w:val="subscript"/>
        </w:rPr>
        <w:t>m</w:t>
      </w:r>
      <w:r w:rsidR="00916423" w:rsidRPr="00587C2A">
        <w:rPr>
          <w:rFonts w:eastAsiaTheme="minorEastAsia"/>
        </w:rPr>
        <w:t xml:space="preserve"> </w:t>
      </w:r>
      <w:r w:rsidR="00916423">
        <w:rPr>
          <w:rFonts w:eastAsiaTheme="minorEastAsia"/>
        </w:rPr>
        <w:t xml:space="preserve">and </w:t>
      </w:r>
      <w:r w:rsidR="00916423" w:rsidRPr="00587C2A">
        <w:rPr>
          <w:rFonts w:eastAsiaTheme="minorEastAsia"/>
        </w:rPr>
        <w:t>C-tract length</w:t>
      </w:r>
      <w:r w:rsidR="00916423">
        <w:rPr>
          <w:rFonts w:eastAsiaTheme="minorEastAsia"/>
        </w:rPr>
        <w:t xml:space="preserve"> under both acid and neutral solutions (</w:t>
      </w:r>
      <w:r w:rsidR="00916423" w:rsidRPr="00A96B98">
        <w:rPr>
          <w:rFonts w:eastAsiaTheme="minorEastAsia"/>
          <w:b/>
        </w:rPr>
        <w:t>Figures</w:t>
      </w:r>
      <w:r w:rsidR="00916423">
        <w:rPr>
          <w:rFonts w:eastAsiaTheme="minorEastAsia"/>
        </w:rPr>
        <w:t xml:space="preserve"> </w:t>
      </w:r>
      <w:r w:rsidR="00422B8E">
        <w:rPr>
          <w:rFonts w:eastAsiaTheme="minorEastAsia"/>
          <w:b/>
        </w:rPr>
        <w:t>4</w:t>
      </w:r>
      <w:r w:rsidR="00916423">
        <w:rPr>
          <w:rFonts w:eastAsiaTheme="minorEastAsia"/>
          <w:b/>
        </w:rPr>
        <w:t xml:space="preserve">B </w:t>
      </w:r>
      <w:r w:rsidR="00916423" w:rsidRPr="00F51DCE">
        <w:rPr>
          <w:rFonts w:eastAsiaTheme="minorEastAsia"/>
        </w:rPr>
        <w:t>and</w:t>
      </w:r>
      <w:r w:rsidR="00916423">
        <w:rPr>
          <w:rFonts w:eastAsiaTheme="minorEastAsia"/>
          <w:b/>
        </w:rPr>
        <w:t xml:space="preserve"> C</w:t>
      </w:r>
      <w:r w:rsidR="00916423">
        <w:rPr>
          <w:rFonts w:eastAsiaTheme="minorEastAsia"/>
        </w:rPr>
        <w:t xml:space="preserve">). The increase in </w:t>
      </w:r>
      <w:proofErr w:type="spellStart"/>
      <w:r w:rsidR="00916423" w:rsidRPr="00D2442B">
        <w:rPr>
          <w:i/>
          <w:szCs w:val="24"/>
        </w:rPr>
        <w:t>pH</w:t>
      </w:r>
      <w:r w:rsidR="00916423" w:rsidRPr="00D2442B">
        <w:rPr>
          <w:i/>
          <w:szCs w:val="24"/>
          <w:vertAlign w:val="subscript"/>
        </w:rPr>
        <w:t>T</w:t>
      </w:r>
      <w:proofErr w:type="spellEnd"/>
      <w:r w:rsidR="00916423">
        <w:rPr>
          <w:rFonts w:eastAsiaTheme="minorEastAsia"/>
        </w:rPr>
        <w:t xml:space="preserve"> is monotonous but less marked for long runs:</w:t>
      </w:r>
      <w:r w:rsidR="005B04D1">
        <w:rPr>
          <w:rFonts w:eastAsiaTheme="minorEastAsia"/>
        </w:rPr>
        <w:t xml:space="preserve"> </w:t>
      </w:r>
      <w:r w:rsidR="00916423">
        <w:rPr>
          <w:rFonts w:eastAsiaTheme="minorEastAsia"/>
        </w:rPr>
        <w:t xml:space="preserve">the average </w:t>
      </w:r>
      <w:r w:rsidR="0009601B">
        <w:rPr>
          <w:rFonts w:eastAsiaTheme="minorEastAsia"/>
        </w:rPr>
        <w:t>difference</w:t>
      </w:r>
      <w:r w:rsidR="00DA4940">
        <w:rPr>
          <w:rFonts w:eastAsiaTheme="minorEastAsia"/>
        </w:rPr>
        <w:t xml:space="preserve"> </w:t>
      </w:r>
      <w:r w:rsidR="00FF6083">
        <w:rPr>
          <w:rFonts w:eastAsiaTheme="minorEastAsia"/>
        </w:rPr>
        <w:t xml:space="preserve">between </w:t>
      </w:r>
      <w:r w:rsidR="00FF6083" w:rsidRPr="00C45B6A">
        <w:rPr>
          <w:rFonts w:eastAsiaTheme="minorEastAsia"/>
          <w:i/>
        </w:rPr>
        <w:t>C</w:t>
      </w:r>
      <w:r w:rsidR="00FF6083">
        <w:rPr>
          <w:rFonts w:eastAsiaTheme="minorEastAsia"/>
          <w:i/>
          <w:vertAlign w:val="subscript"/>
        </w:rPr>
        <w:t>4</w:t>
      </w:r>
      <w:r w:rsidR="00FF6083" w:rsidRPr="00C45B6A">
        <w:rPr>
          <w:rFonts w:eastAsiaTheme="minorEastAsia"/>
        </w:rPr>
        <w:t xml:space="preserve"> </w:t>
      </w:r>
      <w:r w:rsidR="00FF6083">
        <w:rPr>
          <w:rFonts w:eastAsiaTheme="minorEastAsia"/>
        </w:rPr>
        <w:t xml:space="preserve">and </w:t>
      </w:r>
      <w:r w:rsidR="00FF6083" w:rsidRPr="00C45B6A">
        <w:rPr>
          <w:rFonts w:eastAsiaTheme="minorEastAsia"/>
          <w:i/>
        </w:rPr>
        <w:t>C</w:t>
      </w:r>
      <w:r w:rsidR="00FF6083">
        <w:rPr>
          <w:rFonts w:eastAsiaTheme="minorEastAsia"/>
          <w:i/>
          <w:vertAlign w:val="subscript"/>
        </w:rPr>
        <w:t>3</w:t>
      </w:r>
      <w:r w:rsidR="00FF6083" w:rsidRPr="00C45B6A">
        <w:rPr>
          <w:rFonts w:eastAsiaTheme="minorEastAsia"/>
        </w:rPr>
        <w:t xml:space="preserve">, </w:t>
      </w:r>
      <w:r w:rsidR="00FF6083" w:rsidRPr="00C45B6A">
        <w:rPr>
          <w:rFonts w:eastAsiaTheme="minorEastAsia"/>
          <w:i/>
        </w:rPr>
        <w:t>C</w:t>
      </w:r>
      <w:r w:rsidR="00FF6083" w:rsidRPr="00C45B6A">
        <w:rPr>
          <w:rFonts w:eastAsiaTheme="minorEastAsia"/>
          <w:i/>
          <w:vertAlign w:val="subscript"/>
        </w:rPr>
        <w:t>5</w:t>
      </w:r>
      <w:r w:rsidR="00FF6083" w:rsidRPr="00C45B6A">
        <w:rPr>
          <w:rFonts w:eastAsiaTheme="minorEastAsia"/>
        </w:rPr>
        <w:t xml:space="preserve"> and </w:t>
      </w:r>
      <w:r w:rsidR="00FF6083" w:rsidRPr="00C45B6A">
        <w:rPr>
          <w:rFonts w:eastAsiaTheme="minorEastAsia"/>
          <w:i/>
        </w:rPr>
        <w:t>C</w:t>
      </w:r>
      <w:r w:rsidR="00FF6083">
        <w:rPr>
          <w:rFonts w:eastAsiaTheme="minorEastAsia"/>
          <w:i/>
          <w:vertAlign w:val="subscript"/>
        </w:rPr>
        <w:t>4</w:t>
      </w:r>
      <w:r w:rsidR="00916423">
        <w:rPr>
          <w:rFonts w:eastAsiaTheme="minorEastAsia"/>
          <w:i/>
        </w:rPr>
        <w:t xml:space="preserve"> </w:t>
      </w:r>
      <w:r w:rsidR="00916423" w:rsidRPr="00653974">
        <w:rPr>
          <w:rFonts w:eastAsiaTheme="minorEastAsia"/>
        </w:rPr>
        <w:t>or</w:t>
      </w:r>
      <w:r w:rsidR="00FF6083" w:rsidRPr="00FF6083">
        <w:rPr>
          <w:rFonts w:eastAsiaTheme="minorEastAsia"/>
          <w:i/>
        </w:rPr>
        <w:t xml:space="preserve"> </w:t>
      </w:r>
      <w:r w:rsidR="00FF6083" w:rsidRPr="00C45B6A">
        <w:rPr>
          <w:rFonts w:eastAsiaTheme="minorEastAsia"/>
          <w:i/>
        </w:rPr>
        <w:t>C</w:t>
      </w:r>
      <w:r w:rsidR="00FF6083">
        <w:rPr>
          <w:rFonts w:eastAsiaTheme="minorEastAsia"/>
          <w:i/>
          <w:vertAlign w:val="subscript"/>
        </w:rPr>
        <w:t>6</w:t>
      </w:r>
      <w:r w:rsidR="00FF6083" w:rsidRPr="00C45B6A">
        <w:rPr>
          <w:rFonts w:eastAsiaTheme="minorEastAsia"/>
        </w:rPr>
        <w:t xml:space="preserve"> and </w:t>
      </w:r>
      <w:r w:rsidR="00FF6083" w:rsidRPr="00C45B6A">
        <w:rPr>
          <w:rFonts w:eastAsiaTheme="minorEastAsia"/>
          <w:i/>
        </w:rPr>
        <w:t>C</w:t>
      </w:r>
      <w:r w:rsidR="00FF6083">
        <w:rPr>
          <w:rFonts w:eastAsiaTheme="minorEastAsia"/>
          <w:i/>
          <w:vertAlign w:val="subscript"/>
        </w:rPr>
        <w:t>5</w:t>
      </w:r>
      <w:r w:rsidR="00916423">
        <w:rPr>
          <w:rFonts w:eastAsiaTheme="minorEastAsia"/>
        </w:rPr>
        <w:t xml:space="preserve"> is 0.28, 0.17 or 0.12,</w:t>
      </w:r>
      <w:r w:rsidR="00FF6083">
        <w:rPr>
          <w:rFonts w:eastAsiaTheme="minorEastAsia"/>
        </w:rPr>
        <w:t xml:space="preserve"> respectively. </w:t>
      </w:r>
      <w:r w:rsidR="00916423">
        <w:rPr>
          <w:rFonts w:eastAsiaTheme="minorEastAsia"/>
        </w:rPr>
        <w:t>L</w:t>
      </w:r>
      <w:r w:rsidR="00FF6083">
        <w:rPr>
          <w:rFonts w:eastAsiaTheme="minorEastAsia"/>
        </w:rPr>
        <w:t>inear fit</w:t>
      </w:r>
      <w:r w:rsidR="00916423">
        <w:rPr>
          <w:rFonts w:eastAsiaTheme="minorEastAsia"/>
        </w:rPr>
        <w:t>s</w:t>
      </w:r>
      <w:r w:rsidR="00FF6083">
        <w:rPr>
          <w:rFonts w:eastAsiaTheme="minorEastAsia"/>
        </w:rPr>
        <w:t xml:space="preserve"> </w:t>
      </w:r>
      <w:r w:rsidR="00916423">
        <w:rPr>
          <w:rFonts w:eastAsiaTheme="minorEastAsia"/>
        </w:rPr>
        <w:t>may not accurately reflect this dependency, even if</w:t>
      </w:r>
      <w:r w:rsidR="00F84D11">
        <w:rPr>
          <w:rFonts w:eastAsiaTheme="minorEastAsia"/>
        </w:rPr>
        <w:t xml:space="preserve"> the c</w:t>
      </w:r>
      <w:r w:rsidR="002715D9" w:rsidRPr="00DB0252">
        <w:rPr>
          <w:rFonts w:eastAsiaTheme="minorEastAsia"/>
        </w:rPr>
        <w:t>orrelation coefficient</w:t>
      </w:r>
      <w:r w:rsidR="002715D9">
        <w:rPr>
          <w:rFonts w:eastAsiaTheme="minorEastAsia"/>
        </w:rPr>
        <w:t xml:space="preserve"> is close to </w:t>
      </w:r>
      <w:r w:rsidR="0029307F">
        <w:rPr>
          <w:rFonts w:eastAsiaTheme="minorEastAsia"/>
        </w:rPr>
        <w:t>one</w:t>
      </w:r>
      <w:r w:rsidR="0032521C">
        <w:rPr>
          <w:rFonts w:eastAsiaTheme="minorEastAsia"/>
        </w:rPr>
        <w:t xml:space="preserve">. </w:t>
      </w:r>
      <w:r w:rsidR="00486E89">
        <w:rPr>
          <w:rFonts w:eastAsiaTheme="minorEastAsia"/>
        </w:rPr>
        <w:t xml:space="preserve">Therefore, </w:t>
      </w:r>
      <w:commentRangeStart w:id="441"/>
      <w:r w:rsidR="00486E89">
        <w:rPr>
          <w:rFonts w:eastAsiaTheme="minorEastAsia"/>
        </w:rPr>
        <w:t>n</w:t>
      </w:r>
      <w:r w:rsidR="007E6BF7">
        <w:rPr>
          <w:rFonts w:eastAsiaTheme="minorEastAsia"/>
        </w:rPr>
        <w:t>on-linear fit</w:t>
      </w:r>
      <w:r w:rsidR="00A9329D">
        <w:rPr>
          <w:rFonts w:eastAsiaTheme="minorEastAsia"/>
        </w:rPr>
        <w:t>s</w:t>
      </w:r>
      <w:r w:rsidR="001B4B73">
        <w:rPr>
          <w:rFonts w:eastAsiaTheme="minorEastAsia"/>
        </w:rPr>
        <w:t xml:space="preserve"> (</w:t>
      </w:r>
      <w:r w:rsidR="00A9329D">
        <w:rPr>
          <w:rFonts w:eastAsiaTheme="minorEastAsia"/>
        </w:rPr>
        <w:t>H</w:t>
      </w:r>
      <w:r w:rsidR="002B2F7E">
        <w:rPr>
          <w:rFonts w:eastAsiaTheme="minorEastAsia"/>
        </w:rPr>
        <w:t>ill function</w:t>
      </w:r>
      <w:r w:rsidR="00A9329D">
        <w:rPr>
          <w:rFonts w:eastAsiaTheme="minorEastAsia"/>
        </w:rPr>
        <w:t>s</w:t>
      </w:r>
      <w:r w:rsidR="001B4B73">
        <w:rPr>
          <w:rFonts w:eastAsiaTheme="minorEastAsia"/>
        </w:rPr>
        <w:t>)</w:t>
      </w:r>
      <w:r w:rsidR="007E6BF7">
        <w:rPr>
          <w:rFonts w:eastAsiaTheme="minorEastAsia"/>
        </w:rPr>
        <w:t xml:space="preserve"> </w:t>
      </w:r>
      <w:r w:rsidR="00A9329D">
        <w:rPr>
          <w:rFonts w:eastAsiaTheme="minorEastAsia"/>
        </w:rPr>
        <w:t>were</w:t>
      </w:r>
      <w:r w:rsidR="002B2F7E">
        <w:rPr>
          <w:rFonts w:eastAsiaTheme="minorEastAsia"/>
        </w:rPr>
        <w:t xml:space="preserve"> used</w:t>
      </w:r>
      <w:commentRangeEnd w:id="441"/>
      <w:r w:rsidR="00F44C8E">
        <w:rPr>
          <w:rStyle w:val="CommentReference"/>
        </w:rPr>
        <w:commentReference w:id="441"/>
      </w:r>
      <w:r w:rsidR="002B2F7E">
        <w:rPr>
          <w:rFonts w:eastAsiaTheme="minorEastAsia"/>
        </w:rPr>
        <w:t xml:space="preserve">. </w:t>
      </w:r>
      <w:r w:rsidR="00BB3C8F">
        <w:rPr>
          <w:rFonts w:eastAsiaTheme="minorEastAsia"/>
        </w:rPr>
        <w:t>Of note</w:t>
      </w:r>
      <w:r w:rsidR="00661DB8" w:rsidRPr="00733504">
        <w:rPr>
          <w:rFonts w:eastAsiaTheme="minorEastAsia"/>
        </w:rPr>
        <w:t>, sequence</w:t>
      </w:r>
      <w:r w:rsidR="00BB3C8F">
        <w:rPr>
          <w:rFonts w:eastAsiaTheme="minorEastAsia"/>
        </w:rPr>
        <w:t xml:space="preserve">s </w:t>
      </w:r>
      <w:r w:rsidR="00661DB8" w:rsidRPr="00733504">
        <w:rPr>
          <w:rFonts w:eastAsiaTheme="minorEastAsia"/>
        </w:rPr>
        <w:t>with C-tract</w:t>
      </w:r>
      <w:r w:rsidR="00BB3C8F">
        <w:rPr>
          <w:rFonts w:eastAsiaTheme="minorEastAsia"/>
        </w:rPr>
        <w:t>s</w:t>
      </w:r>
      <w:r w:rsidR="00661DB8" w:rsidRPr="00733504">
        <w:rPr>
          <w:rFonts w:eastAsiaTheme="minorEastAsia"/>
        </w:rPr>
        <w:t xml:space="preserve"> longer than six </w:t>
      </w:r>
      <w:r w:rsidR="00BB3C8F">
        <w:rPr>
          <w:rFonts w:eastAsiaTheme="minorEastAsia"/>
        </w:rPr>
        <w:t>are</w:t>
      </w:r>
      <w:r w:rsidR="00661DB8" w:rsidRPr="00733504">
        <w:rPr>
          <w:rFonts w:eastAsiaTheme="minorEastAsia"/>
        </w:rPr>
        <w:t xml:space="preserve"> prone to</w:t>
      </w:r>
      <w:r w:rsidR="00BB3C8F">
        <w:rPr>
          <w:rFonts w:eastAsiaTheme="minorEastAsia"/>
        </w:rPr>
        <w:t xml:space="preserve"> </w:t>
      </w:r>
      <w:r w:rsidR="00BB3C8F" w:rsidRPr="00733504">
        <w:rPr>
          <w:rFonts w:eastAsiaTheme="minorEastAsia"/>
        </w:rPr>
        <w:t>intermolecular</w:t>
      </w:r>
      <w:r w:rsidR="00BB3C8F">
        <w:rPr>
          <w:rFonts w:eastAsiaTheme="minorEastAsia"/>
        </w:rPr>
        <w:t xml:space="preserve"> </w:t>
      </w:r>
      <w:proofErr w:type="spellStart"/>
      <w:r w:rsidR="00BB3C8F">
        <w:rPr>
          <w:rFonts w:eastAsiaTheme="minorEastAsia"/>
        </w:rPr>
        <w:t>i</w:t>
      </w:r>
      <w:proofErr w:type="spellEnd"/>
      <w:r w:rsidR="00BB3C8F">
        <w:rPr>
          <w:rFonts w:eastAsiaTheme="minorEastAsia"/>
        </w:rPr>
        <w:t>-DNA</w:t>
      </w:r>
      <w:r w:rsidR="00661DB8" w:rsidRPr="00733504">
        <w:rPr>
          <w:rFonts w:eastAsiaTheme="minorEastAsia"/>
        </w:rPr>
        <w:t xml:space="preserve"> formation, and </w:t>
      </w:r>
      <w:r w:rsidR="00BB3C8F">
        <w:rPr>
          <w:rFonts w:eastAsiaTheme="minorEastAsia"/>
        </w:rPr>
        <w:t>the corresponding</w:t>
      </w:r>
      <w:r w:rsidR="00661DB8" w:rsidRPr="00733504">
        <w:rPr>
          <w:rFonts w:eastAsiaTheme="minorEastAsia"/>
        </w:rPr>
        <w:t xml:space="preserve"> </w:t>
      </w:r>
      <w:proofErr w:type="spellStart"/>
      <w:r w:rsidR="00661DB8" w:rsidRPr="00733504">
        <w:rPr>
          <w:rFonts w:eastAsiaTheme="minorEastAsia"/>
          <w:i/>
        </w:rPr>
        <w:t>pH</w:t>
      </w:r>
      <w:r w:rsidR="00661DB8" w:rsidRPr="00733504">
        <w:rPr>
          <w:rFonts w:eastAsiaTheme="minorEastAsia"/>
          <w:i/>
          <w:vertAlign w:val="subscript"/>
        </w:rPr>
        <w:t>T</w:t>
      </w:r>
      <w:proofErr w:type="spellEnd"/>
      <w:r w:rsidR="00661DB8" w:rsidRPr="00733504">
        <w:rPr>
          <w:rFonts w:eastAsiaTheme="minorEastAsia"/>
          <w:i/>
        </w:rPr>
        <w:t xml:space="preserve"> </w:t>
      </w:r>
      <w:r w:rsidR="00661DB8" w:rsidRPr="00733504">
        <w:rPr>
          <w:rFonts w:eastAsiaTheme="minorEastAsia"/>
        </w:rPr>
        <w:t>increase</w:t>
      </w:r>
      <w:r w:rsidR="00BB3C8F">
        <w:rPr>
          <w:rFonts w:eastAsiaTheme="minorEastAsia"/>
        </w:rPr>
        <w:t xml:space="preserve"> with </w:t>
      </w:r>
      <w:r w:rsidR="00BB3C8F" w:rsidRPr="00587C2A">
        <w:rPr>
          <w:rFonts w:eastAsiaTheme="minorEastAsia"/>
        </w:rPr>
        <w:t>C-tract length</w:t>
      </w:r>
      <w:r w:rsidR="00661DB8" w:rsidRPr="00733504">
        <w:rPr>
          <w:rFonts w:eastAsiaTheme="minorEastAsia"/>
        </w:rPr>
        <w:t xml:space="preserve"> </w:t>
      </w:r>
      <w:r w:rsidR="00BB3C8F">
        <w:rPr>
          <w:rFonts w:eastAsiaTheme="minorEastAsia"/>
        </w:rPr>
        <w:t>becomes</w:t>
      </w:r>
      <w:r w:rsidR="00661DB8" w:rsidRPr="00733504">
        <w:rPr>
          <w:rFonts w:eastAsiaTheme="minorEastAsia"/>
        </w:rPr>
        <w:t xml:space="preserve"> small</w:t>
      </w:r>
      <w:r w:rsidR="00C06A5C">
        <w:rPr>
          <w:rFonts w:eastAsiaTheme="minorEastAsia"/>
        </w:rPr>
        <w:t xml:space="preserve"> </w:t>
      </w:r>
      <w:r w:rsidR="00C06A5C" w:rsidRPr="00733504">
        <w:rPr>
          <w:rFonts w:eastAsiaTheme="minorEastAsia"/>
        </w:rPr>
        <w:fldChar w:fldCharType="begin">
          <w:fldData xml:space="preserve">PEVuZE5vdGU+PENpdGU+PEF1dGhvcj5Ta29sYWtvdmE8L0F1dGhvcj48WWVhcj4yMDE5PC9ZZWFy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cmQ+PC9DaXRlPjwvRW5kTm90ZT5=
</w:fldData>
        </w:fldChar>
      </w:r>
      <w:r w:rsidR="00C06A5C">
        <w:rPr>
          <w:rFonts w:eastAsiaTheme="minorEastAsia"/>
        </w:rPr>
        <w:instrText xml:space="preserve"> ADDIN EN.CITE </w:instrText>
      </w:r>
      <w:r w:rsidR="00C06A5C">
        <w:rPr>
          <w:rFonts w:eastAsiaTheme="minorEastAsia"/>
        </w:rPr>
        <w:fldChar w:fldCharType="begin">
          <w:fldData xml:space="preserve">PEVuZE5vdGU+PENpdGU+PEF1dGhvcj5Ta29sYWtvdmE8L0F1dGhvcj48WWVhcj4yMDE5PC9ZZWFy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cmQ+PC9DaXRlPjwvRW5kTm90ZT5=
</w:fldData>
        </w:fldChar>
      </w:r>
      <w:r w:rsidR="00C06A5C">
        <w:rPr>
          <w:rFonts w:eastAsiaTheme="minorEastAsia"/>
        </w:rPr>
        <w:instrText xml:space="preserve"> ADDIN EN.CITE.DATA </w:instrText>
      </w:r>
      <w:r w:rsidR="00C06A5C">
        <w:rPr>
          <w:rFonts w:eastAsiaTheme="minorEastAsia"/>
        </w:rPr>
      </w:r>
      <w:r w:rsidR="00C06A5C">
        <w:rPr>
          <w:rFonts w:eastAsiaTheme="minorEastAsia"/>
        </w:rPr>
        <w:fldChar w:fldCharType="end"/>
      </w:r>
      <w:r w:rsidR="00C06A5C" w:rsidRPr="00733504">
        <w:rPr>
          <w:rFonts w:eastAsiaTheme="minorEastAsia"/>
        </w:rPr>
      </w:r>
      <w:r w:rsidR="00C06A5C" w:rsidRPr="00733504">
        <w:rPr>
          <w:rFonts w:eastAsiaTheme="minorEastAsia"/>
        </w:rPr>
        <w:fldChar w:fldCharType="separate"/>
      </w:r>
      <w:r w:rsidR="00C06A5C">
        <w:rPr>
          <w:rFonts w:eastAsiaTheme="minorEastAsia"/>
          <w:noProof/>
        </w:rPr>
        <w:t>(7, 9)</w:t>
      </w:r>
      <w:r w:rsidR="00C06A5C" w:rsidRPr="00733504">
        <w:rPr>
          <w:rFonts w:eastAsiaTheme="minorEastAsia"/>
        </w:rPr>
        <w:fldChar w:fldCharType="end"/>
      </w:r>
      <w:r w:rsidR="00661DB8" w:rsidRPr="00733504">
        <w:rPr>
          <w:rFonts w:eastAsiaTheme="minorEastAsia"/>
        </w:rPr>
        <w:t>.</w:t>
      </w:r>
      <w:del w:id="442" w:author="Alex" w:date="2020-04-13T11:22:00Z">
        <w:r w:rsidR="00661DB8" w:rsidDel="00CA5F31">
          <w:rPr>
            <w:rFonts w:eastAsiaTheme="minorEastAsia" w:hint="eastAsia"/>
          </w:rPr>
          <w:delText xml:space="preserve"> </w:delText>
        </w:r>
      </w:del>
    </w:p>
    <w:p w14:paraId="1E1683DB" w14:textId="020898C8" w:rsidR="00F82E24" w:rsidRPr="00FE203B" w:rsidRDefault="002A3BAD" w:rsidP="00FE203B">
      <w:pPr>
        <w:widowControl/>
        <w:spacing w:before="100" w:beforeAutospacing="1" w:after="100" w:afterAutospacing="1"/>
        <w:jc w:val="left"/>
        <w:rPr>
          <w:rFonts w:cs="Times New Roman"/>
          <w:b/>
          <w:kern w:val="0"/>
          <w:szCs w:val="24"/>
          <w:lang w:eastAsia="fr-FR"/>
        </w:rPr>
      </w:pPr>
      <w:r w:rsidRPr="002A3BAD">
        <w:rPr>
          <w:rFonts w:cs="Times New Roman"/>
          <w:b/>
          <w:kern w:val="0"/>
          <w:szCs w:val="24"/>
          <w:lang w:eastAsia="fr-FR"/>
        </w:rPr>
        <w:t>Unfolding and folding rates depend on both C-tract and loop lengths</w:t>
      </w:r>
    </w:p>
    <w:p w14:paraId="362DD3CA" w14:textId="2EB5DD7A" w:rsidR="00192ABF" w:rsidRDefault="001239D4" w:rsidP="00FE203B">
      <w:pPr>
        <w:widowControl/>
        <w:rPr>
          <w:rFonts w:eastAsiaTheme="minorEastAsia"/>
        </w:rPr>
      </w:pPr>
      <w:r>
        <w:rPr>
          <w:rFonts w:eastAsiaTheme="minorEastAsia"/>
        </w:rPr>
        <w:t xml:space="preserve">As noted before, thermal transitions </w:t>
      </w:r>
      <w:r w:rsidR="00BB3C8F">
        <w:rPr>
          <w:rFonts w:eastAsiaTheme="minorEastAsia"/>
        </w:rPr>
        <w:t>at</w:t>
      </w:r>
      <w:r>
        <w:rPr>
          <w:rFonts w:eastAsiaTheme="minorEastAsia"/>
        </w:rPr>
        <w:t xml:space="preserve"> near-neutral pH are no longer reversible, and a hysteresis phenomenon is observed: the apparent melting transition upon heating is shifted towards higher </w:t>
      </w:r>
      <w:r>
        <w:rPr>
          <w:rFonts w:eastAsiaTheme="minorEastAsia"/>
        </w:rPr>
        <w:lastRenderedPageBreak/>
        <w:t>temperatures than the value deduced from cooling profiles</w:t>
      </w:r>
      <w:r w:rsidR="00D40F1C">
        <w:rPr>
          <w:rFonts w:eastAsiaTheme="minorEastAsia"/>
        </w:rPr>
        <w:t xml:space="preserve"> (</w:t>
      </w:r>
      <w:r w:rsidR="00D40F1C" w:rsidRPr="00D40F1C">
        <w:rPr>
          <w:rFonts w:eastAsiaTheme="minorEastAsia"/>
          <w:b/>
        </w:rPr>
        <w:t xml:space="preserve">Figures </w:t>
      </w:r>
      <w:r w:rsidR="00422B8E">
        <w:rPr>
          <w:rFonts w:eastAsiaTheme="minorEastAsia"/>
          <w:b/>
        </w:rPr>
        <w:t>5</w:t>
      </w:r>
      <w:r w:rsidR="00D40F1C" w:rsidRPr="00D40F1C">
        <w:rPr>
          <w:rFonts w:eastAsiaTheme="minorEastAsia"/>
          <w:b/>
        </w:rPr>
        <w:t xml:space="preserve"> and </w:t>
      </w:r>
      <w:r w:rsidR="00FF70D3">
        <w:rPr>
          <w:rFonts w:eastAsiaTheme="minorEastAsia"/>
          <w:b/>
        </w:rPr>
        <w:t>S17</w:t>
      </w:r>
      <w:r w:rsidR="00D40F1C">
        <w:rPr>
          <w:rFonts w:eastAsiaTheme="minorEastAsia"/>
        </w:rPr>
        <w:t>)</w:t>
      </w:r>
      <w:r>
        <w:rPr>
          <w:rFonts w:eastAsiaTheme="minorEastAsia"/>
        </w:rPr>
        <w:t xml:space="preserve">. The analysis of melting profiles </w:t>
      </w:r>
      <w:del w:id="443" w:author="Alex" w:date="2020-04-13T11:23:00Z">
        <w:r w:rsidDel="00643FA2">
          <w:rPr>
            <w:rFonts w:eastAsiaTheme="minorEastAsia"/>
          </w:rPr>
          <w:delText xml:space="preserve">only </w:delText>
        </w:r>
      </w:del>
      <w:r>
        <w:rPr>
          <w:rFonts w:eastAsiaTheme="minorEastAsia"/>
        </w:rPr>
        <w:t xml:space="preserve">would </w:t>
      </w:r>
      <w:ins w:id="444" w:author="Alex" w:date="2020-04-13T11:23:00Z">
        <w:r w:rsidR="00643FA2">
          <w:rPr>
            <w:rFonts w:eastAsiaTheme="minorEastAsia"/>
          </w:rPr>
          <w:t xml:space="preserve">only </w:t>
        </w:r>
      </w:ins>
      <w:r>
        <w:rPr>
          <w:rFonts w:eastAsiaTheme="minorEastAsia"/>
        </w:rPr>
        <w:t xml:space="preserve">lead to an overestimation of </w:t>
      </w:r>
      <w:proofErr w:type="spellStart"/>
      <w:r>
        <w:rPr>
          <w:rFonts w:eastAsiaTheme="minorEastAsia"/>
        </w:rPr>
        <w:t>i</w:t>
      </w:r>
      <w:proofErr w:type="spellEnd"/>
      <w:r>
        <w:rPr>
          <w:rFonts w:eastAsiaTheme="minorEastAsia"/>
        </w:rPr>
        <w:t xml:space="preserve">-motif thermal stability </w:t>
      </w:r>
      <w:del w:id="445" w:author="Alex" w:date="2020-04-13T11:23:00Z">
        <w:r w:rsidDel="00643FA2">
          <w:rPr>
            <w:rFonts w:eastAsiaTheme="minorEastAsia"/>
          </w:rPr>
          <w:delText xml:space="preserve">as </w:delText>
        </w:r>
      </w:del>
      <w:ins w:id="446" w:author="Alex" w:date="2020-04-13T11:23:00Z">
        <w:r w:rsidR="00643FA2">
          <w:rPr>
            <w:rFonts w:eastAsiaTheme="minorEastAsia"/>
          </w:rPr>
          <w:t xml:space="preserve">at </w:t>
        </w:r>
      </w:ins>
      <w:r>
        <w:rPr>
          <w:rFonts w:eastAsiaTheme="minorEastAsia"/>
        </w:rPr>
        <w:t xml:space="preserve">neutral </w:t>
      </w:r>
      <w:proofErr w:type="spellStart"/>
      <w:r>
        <w:rPr>
          <w:rFonts w:eastAsiaTheme="minorEastAsia"/>
        </w:rPr>
        <w:t>pH.</w:t>
      </w:r>
      <w:proofErr w:type="spellEnd"/>
      <w:r>
        <w:rPr>
          <w:rFonts w:eastAsiaTheme="minorEastAsia"/>
        </w:rPr>
        <w:t xml:space="preserve"> Previous observations allowed to conclude that the average of </w:t>
      </w:r>
      <w:proofErr w:type="spellStart"/>
      <w:r w:rsidRPr="004E22B3">
        <w:rPr>
          <w:rFonts w:eastAsiaTheme="minorEastAsia"/>
          <w:i/>
        </w:rPr>
        <w:t>T</w:t>
      </w:r>
      <w:r w:rsidRPr="004E22B3">
        <w:rPr>
          <w:rFonts w:eastAsiaTheme="minorEastAsia"/>
          <w:i/>
          <w:vertAlign w:val="subscript"/>
        </w:rPr>
        <w:t>Heating</w:t>
      </w:r>
      <w:proofErr w:type="spellEnd"/>
      <w:r>
        <w:rPr>
          <w:rFonts w:eastAsiaTheme="minorEastAsia"/>
        </w:rPr>
        <w:t xml:space="preserve"> and </w:t>
      </w:r>
      <w:proofErr w:type="spellStart"/>
      <w:r w:rsidRPr="00D2442B">
        <w:rPr>
          <w:rFonts w:eastAsiaTheme="minorEastAsia"/>
          <w:i/>
        </w:rPr>
        <w:t>T</w:t>
      </w:r>
      <w:r>
        <w:rPr>
          <w:rFonts w:eastAsiaTheme="minorEastAsia"/>
          <w:i/>
          <w:vertAlign w:val="subscript"/>
        </w:rPr>
        <w:t>Cooling</w:t>
      </w:r>
      <w:proofErr w:type="spellEnd"/>
      <w:r>
        <w:rPr>
          <w:rFonts w:eastAsiaTheme="minorEastAsia"/>
        </w:rPr>
        <w:t xml:space="preserve"> provides a reasonable estimate of the thermodynamic </w:t>
      </w:r>
      <w:r w:rsidRPr="004E22B3">
        <w:rPr>
          <w:rFonts w:eastAsiaTheme="minorEastAsia"/>
          <w:i/>
        </w:rPr>
        <w:t>T</w:t>
      </w:r>
      <w:r w:rsidRPr="004E22B3">
        <w:rPr>
          <w:rFonts w:eastAsiaTheme="minorEastAsia"/>
          <w:i/>
          <w:vertAlign w:val="subscript"/>
        </w:rPr>
        <w:t>m</w:t>
      </w:r>
      <w:r>
        <w:rPr>
          <w:rFonts w:eastAsiaTheme="minorEastAsia"/>
        </w:rPr>
        <w:t xml:space="preserve"> (at equilibrium, using a</w:t>
      </w:r>
      <w:r w:rsidR="004E22B3">
        <w:rPr>
          <w:rFonts w:eastAsiaTheme="minorEastAsia"/>
        </w:rPr>
        <w:t>n</w:t>
      </w:r>
      <w:r>
        <w:rPr>
          <w:rFonts w:eastAsiaTheme="minorEastAsia"/>
        </w:rPr>
        <w:t xml:space="preserve"> infinitely slow temperature gradient). What was not reported before is the strong dependency of the hysteresis phenomenon on total loop length</w:t>
      </w:r>
      <w:r w:rsidR="00AC46DA">
        <w:rPr>
          <w:rFonts w:eastAsiaTheme="minorEastAsia"/>
        </w:rPr>
        <w:t xml:space="preserve">, found both for </w:t>
      </w:r>
      <w:r w:rsidR="00AC46DA" w:rsidRPr="00D84DEE">
        <w:rPr>
          <w:rFonts w:eastAsiaTheme="minorEastAsia"/>
          <w:i/>
        </w:rPr>
        <w:t>C</w:t>
      </w:r>
      <w:r w:rsidR="00AC46DA" w:rsidRPr="00D84DEE">
        <w:rPr>
          <w:rFonts w:eastAsiaTheme="minorEastAsia"/>
          <w:i/>
          <w:vertAlign w:val="subscript"/>
        </w:rPr>
        <w:t>5</w:t>
      </w:r>
      <w:r w:rsidR="00AC46DA">
        <w:rPr>
          <w:rFonts w:eastAsiaTheme="minorEastAsia"/>
        </w:rPr>
        <w:t xml:space="preserve"> and </w:t>
      </w:r>
      <w:r w:rsidR="00AC46DA" w:rsidRPr="00D84DEE">
        <w:rPr>
          <w:rFonts w:eastAsiaTheme="minorEastAsia"/>
          <w:i/>
        </w:rPr>
        <w:t>C</w:t>
      </w:r>
      <w:r w:rsidR="00AC46DA" w:rsidRPr="00D84DEE">
        <w:rPr>
          <w:rFonts w:eastAsiaTheme="minorEastAsia"/>
          <w:i/>
          <w:vertAlign w:val="subscript"/>
        </w:rPr>
        <w:t>6</w:t>
      </w:r>
      <w:r w:rsidR="00AC46DA" w:rsidRPr="004E22B3">
        <w:rPr>
          <w:rFonts w:eastAsiaTheme="minorEastAsia"/>
          <w:vertAlign w:val="subscript"/>
        </w:rPr>
        <w:t xml:space="preserve"> </w:t>
      </w:r>
      <w:r w:rsidR="00AC46DA">
        <w:rPr>
          <w:rFonts w:eastAsiaTheme="minorEastAsia"/>
        </w:rPr>
        <w:t>sequences</w:t>
      </w:r>
      <w:r>
        <w:rPr>
          <w:rFonts w:eastAsiaTheme="minorEastAsia"/>
        </w:rPr>
        <w:t xml:space="preserve"> (</w:t>
      </w:r>
      <w:r w:rsidRPr="004E22B3">
        <w:rPr>
          <w:rFonts w:eastAsiaTheme="minorEastAsia"/>
          <w:b/>
        </w:rPr>
        <w:t xml:space="preserve">Figure </w:t>
      </w:r>
      <w:r w:rsidR="00974593">
        <w:rPr>
          <w:rFonts w:eastAsiaTheme="minorEastAsia"/>
          <w:b/>
        </w:rPr>
        <w:t>5</w:t>
      </w:r>
      <w:r>
        <w:rPr>
          <w:rFonts w:eastAsiaTheme="minorEastAsia"/>
        </w:rPr>
        <w:t xml:space="preserve">): in other words, sequences with long T-loops fold and unfold slower than motifs with shorter </w:t>
      </w:r>
      <w:r w:rsidRPr="00CA111E">
        <w:rPr>
          <w:rFonts w:eastAsiaTheme="minorEastAsia"/>
        </w:rPr>
        <w:t>thymidine tracts.</w:t>
      </w:r>
      <w:r w:rsidR="001A7C6C" w:rsidRPr="00CA111E">
        <w:rPr>
          <w:rFonts w:eastAsiaTheme="minorEastAsia"/>
        </w:rPr>
        <w:t xml:space="preserve"> The </w:t>
      </w:r>
      <w:r w:rsidR="00EF0E88" w:rsidRPr="00CA111E">
        <w:rPr>
          <w:rFonts w:eastAsiaTheme="minorEastAsia"/>
        </w:rPr>
        <w:t>hysteresis</w:t>
      </w:r>
      <w:ins w:id="447" w:author="Alex" w:date="2020-04-13T11:24:00Z">
        <w:r w:rsidR="00643FA2">
          <w:rPr>
            <w:rFonts w:eastAsiaTheme="minorEastAsia"/>
          </w:rPr>
          <w:t>,</w:t>
        </w:r>
      </w:ins>
      <w:r w:rsidR="00EF0E88" w:rsidRPr="00CA111E">
        <w:rPr>
          <w:rFonts w:eastAsiaTheme="minorEastAsia"/>
        </w:rPr>
        <w:t xml:space="preserve"> induced by longer sequence length and higher pH value</w:t>
      </w:r>
      <w:ins w:id="448" w:author="Alex" w:date="2020-04-13T11:24:00Z">
        <w:r w:rsidR="00643FA2">
          <w:rPr>
            <w:rFonts w:eastAsiaTheme="minorEastAsia"/>
          </w:rPr>
          <w:t>,</w:t>
        </w:r>
      </w:ins>
      <w:r w:rsidR="00EF0E88" w:rsidRPr="00CA111E">
        <w:rPr>
          <w:rFonts w:eastAsiaTheme="minorEastAsia"/>
        </w:rPr>
        <w:t xml:space="preserve"> </w:t>
      </w:r>
      <w:del w:id="449" w:author="Alex" w:date="2020-04-13T11:24:00Z">
        <w:r w:rsidR="00EF0E88" w:rsidRPr="00CA111E" w:rsidDel="00643FA2">
          <w:rPr>
            <w:rFonts w:eastAsiaTheme="minorEastAsia"/>
          </w:rPr>
          <w:delText xml:space="preserve">are </w:delText>
        </w:r>
      </w:del>
      <w:ins w:id="450" w:author="Alex" w:date="2020-04-13T11:24:00Z">
        <w:r w:rsidR="00643FA2">
          <w:rPr>
            <w:rFonts w:eastAsiaTheme="minorEastAsia"/>
          </w:rPr>
          <w:t>is</w:t>
        </w:r>
        <w:r w:rsidR="00643FA2" w:rsidRPr="00CA111E">
          <w:rPr>
            <w:rFonts w:eastAsiaTheme="minorEastAsia"/>
          </w:rPr>
          <w:t xml:space="preserve"> </w:t>
        </w:r>
      </w:ins>
      <w:r w:rsidR="00EF0E88" w:rsidRPr="00CA111E">
        <w:rPr>
          <w:rFonts w:eastAsiaTheme="minorEastAsia"/>
        </w:rPr>
        <w:t>also observed in the DSC-melting and annealing experiments (</w:t>
      </w:r>
      <w:r w:rsidR="00EF0E88" w:rsidRPr="00CA111E">
        <w:rPr>
          <w:rFonts w:eastAsiaTheme="minorEastAsia"/>
          <w:b/>
          <w:bCs/>
        </w:rPr>
        <w:t>Figure S19</w:t>
      </w:r>
      <w:r w:rsidR="00EF0E88" w:rsidRPr="00CA111E">
        <w:rPr>
          <w:rFonts w:eastAsiaTheme="minorEastAsia"/>
        </w:rPr>
        <w:t xml:space="preserve"> and </w:t>
      </w:r>
      <w:r w:rsidR="00EF0E88" w:rsidRPr="00CA111E">
        <w:rPr>
          <w:rFonts w:eastAsiaTheme="minorEastAsia"/>
          <w:b/>
          <w:bCs/>
        </w:rPr>
        <w:t>Table S</w:t>
      </w:r>
      <w:r w:rsidR="00974593">
        <w:rPr>
          <w:rFonts w:eastAsiaTheme="minorEastAsia"/>
          <w:b/>
          <w:bCs/>
        </w:rPr>
        <w:t>4</w:t>
      </w:r>
      <w:r w:rsidR="00EF0E88" w:rsidRPr="00CA111E">
        <w:rPr>
          <w:rFonts w:eastAsiaTheme="minorEastAsia"/>
        </w:rPr>
        <w:t xml:space="preserve">). </w:t>
      </w:r>
      <w:r w:rsidRPr="00CA111E">
        <w:rPr>
          <w:rFonts w:eastAsiaTheme="minorEastAsia"/>
        </w:rPr>
        <w:t>For this reason, the analysis of melting</w:t>
      </w:r>
      <w:r w:rsidR="00BB3C8F" w:rsidRPr="00CA111E">
        <w:rPr>
          <w:rFonts w:eastAsiaTheme="minorEastAsia"/>
        </w:rPr>
        <w:t xml:space="preserve"> (heating)</w:t>
      </w:r>
      <w:r w:rsidRPr="00CA111E">
        <w:rPr>
          <w:rFonts w:eastAsiaTheme="minorEastAsia"/>
        </w:rPr>
        <w:t xml:space="preserve"> curves </w:t>
      </w:r>
      <w:del w:id="451" w:author="Alex" w:date="2020-04-13T11:24:00Z">
        <w:r w:rsidRPr="00CA111E" w:rsidDel="00643FA2">
          <w:rPr>
            <w:rFonts w:eastAsiaTheme="minorEastAsia"/>
          </w:rPr>
          <w:delText xml:space="preserve">only </w:delText>
        </w:r>
      </w:del>
      <w:r w:rsidRPr="00CA111E">
        <w:rPr>
          <w:rFonts w:eastAsiaTheme="minorEastAsia"/>
        </w:rPr>
        <w:t xml:space="preserve">would </w:t>
      </w:r>
      <w:ins w:id="452" w:author="Alex" w:date="2020-04-13T11:24:00Z">
        <w:r w:rsidR="00643FA2">
          <w:rPr>
            <w:rFonts w:eastAsiaTheme="minorEastAsia"/>
          </w:rPr>
          <w:t xml:space="preserve">only </w:t>
        </w:r>
      </w:ins>
      <w:r w:rsidRPr="00CA111E">
        <w:rPr>
          <w:rFonts w:eastAsiaTheme="minorEastAsia"/>
        </w:rPr>
        <w:t xml:space="preserve">provide a wrong picture of </w:t>
      </w:r>
      <w:proofErr w:type="spellStart"/>
      <w:r w:rsidRPr="00CA111E">
        <w:rPr>
          <w:rFonts w:eastAsiaTheme="minorEastAsia"/>
        </w:rPr>
        <w:t>i</w:t>
      </w:r>
      <w:proofErr w:type="spellEnd"/>
      <w:r w:rsidRPr="00CA111E">
        <w:rPr>
          <w:rFonts w:eastAsiaTheme="minorEastAsia"/>
        </w:rPr>
        <w:t>-DNA stability and lead to the inaccurate conclusion that stability increases</w:t>
      </w:r>
      <w:r>
        <w:rPr>
          <w:rFonts w:eastAsiaTheme="minorEastAsia"/>
        </w:rPr>
        <w:t xml:space="preserve"> with loop length. Restricting the analysis to cooling profiles would actually lead to the opposite conclusion</w:t>
      </w:r>
      <w:ins w:id="453" w:author="Alex" w:date="2020-04-13T11:24:00Z">
        <w:r w:rsidR="00643FA2">
          <w:rPr>
            <w:rFonts w:eastAsiaTheme="minorEastAsia"/>
          </w:rPr>
          <w:t>.</w:t>
        </w:r>
      </w:ins>
      <w:del w:id="454" w:author="Alex" w:date="2020-04-13T11:24:00Z">
        <w:r w:rsidDel="00643FA2">
          <w:rPr>
            <w:rFonts w:eastAsiaTheme="minorEastAsia"/>
          </w:rPr>
          <w:delText>!</w:delText>
        </w:r>
      </w:del>
    </w:p>
    <w:p w14:paraId="2D96C7B2" w14:textId="4F701C96" w:rsidR="00192ABF" w:rsidRDefault="00192ABF" w:rsidP="00192ABF">
      <w:pPr>
        <w:pStyle w:val="NormalWeb"/>
        <w:jc w:val="both"/>
        <w:rPr>
          <w:b/>
          <w:lang w:val="en-US"/>
        </w:rPr>
      </w:pPr>
      <w:r w:rsidRPr="003316DF">
        <w:rPr>
          <w:b/>
          <w:lang w:val="en-US"/>
        </w:rPr>
        <w:t xml:space="preserve">Expanding the </w:t>
      </w:r>
      <w:del w:id="455" w:author="Alex" w:date="2020-04-13T11:24:00Z">
        <w:r w:rsidRPr="003316DF" w:rsidDel="00643FA2">
          <w:rPr>
            <w:b/>
            <w:lang w:val="en-US"/>
          </w:rPr>
          <w:delText>‘</w:delText>
        </w:r>
      </w:del>
      <w:ins w:id="456" w:author="Alex" w:date="2020-04-13T11:24:00Z">
        <w:r w:rsidR="00643FA2">
          <w:rPr>
            <w:b/>
            <w:lang w:val="en-US"/>
          </w:rPr>
          <w:t>“</w:t>
        </w:r>
      </w:ins>
      <w:r w:rsidRPr="003316DF">
        <w:rPr>
          <w:b/>
          <w:lang w:val="en-US"/>
        </w:rPr>
        <w:t xml:space="preserve">long central </w:t>
      </w:r>
      <w:r w:rsidR="00CA111E" w:rsidRPr="003316DF">
        <w:rPr>
          <w:b/>
          <w:lang w:val="en-US"/>
        </w:rPr>
        <w:t>spacer</w:t>
      </w:r>
      <w:ins w:id="457" w:author="Alex" w:date="2020-04-13T11:25:00Z">
        <w:r w:rsidR="00643FA2">
          <w:rPr>
            <w:b/>
            <w:lang w:val="en-US"/>
          </w:rPr>
          <w:t>”</w:t>
        </w:r>
      </w:ins>
      <w:r w:rsidRPr="003316DF">
        <w:rPr>
          <w:b/>
          <w:lang w:val="en-US"/>
        </w:rPr>
        <w:t xml:space="preserve"> role</w:t>
      </w:r>
      <w:del w:id="458" w:author="Alex" w:date="2020-04-13T11:24:00Z">
        <w:r w:rsidRPr="003316DF" w:rsidDel="00643FA2">
          <w:rPr>
            <w:b/>
            <w:lang w:val="en-US"/>
          </w:rPr>
          <w:delText>’</w:delText>
        </w:r>
      </w:del>
    </w:p>
    <w:p w14:paraId="62942E70" w14:textId="5E64F37B" w:rsidR="00D053B6" w:rsidRPr="00D40F1C" w:rsidRDefault="003C21EC" w:rsidP="00FE203B">
      <w:pPr>
        <w:pStyle w:val="NormalWeb"/>
        <w:spacing w:before="0" w:beforeAutospacing="0" w:after="0" w:afterAutospacing="0"/>
        <w:jc w:val="both"/>
        <w:rPr>
          <w:lang w:val="en-US"/>
        </w:rPr>
      </w:pPr>
      <w:r w:rsidRPr="00D40F1C">
        <w:rPr>
          <w:lang w:val="en-US"/>
        </w:rPr>
        <w:t xml:space="preserve">All </w:t>
      </w:r>
      <w:r>
        <w:rPr>
          <w:lang w:val="en-US"/>
        </w:rPr>
        <w:t>oligonucleotide</w:t>
      </w:r>
      <w:r w:rsidR="00CB1149">
        <w:rPr>
          <w:lang w:val="en-US"/>
        </w:rPr>
        <w:t>s</w:t>
      </w:r>
      <w:r w:rsidRPr="00D40F1C">
        <w:rPr>
          <w:lang w:val="en-US"/>
        </w:rPr>
        <w:t xml:space="preserve"> studied above</w:t>
      </w:r>
      <w:r>
        <w:rPr>
          <w:lang w:val="en-US"/>
        </w:rPr>
        <w:t xml:space="preserve"> belong to a relatively narrow sequence space, in which </w:t>
      </w:r>
      <w:r w:rsidRPr="00D40F1C">
        <w:rPr>
          <w:i/>
          <w:lang w:val="en-US"/>
        </w:rPr>
        <w:t>(</w:t>
      </w:r>
      <w:proofErr w:type="spellStart"/>
      <w:r w:rsidRPr="00D40F1C">
        <w:rPr>
          <w:i/>
          <w:lang w:val="en-US"/>
        </w:rPr>
        <w:t>i</w:t>
      </w:r>
      <w:proofErr w:type="spellEnd"/>
      <w:r w:rsidRPr="00D40F1C">
        <w:rPr>
          <w:i/>
          <w:lang w:val="en-US"/>
        </w:rPr>
        <w:t>)</w:t>
      </w:r>
      <w:r>
        <w:rPr>
          <w:lang w:val="en-US"/>
        </w:rPr>
        <w:t xml:space="preserve"> loops are entirely composed of </w:t>
      </w:r>
      <w:proofErr w:type="spellStart"/>
      <w:r>
        <w:rPr>
          <w:lang w:val="en-US"/>
        </w:rPr>
        <w:t>thymines</w:t>
      </w:r>
      <w:proofErr w:type="spellEnd"/>
      <w:r w:rsidR="00B263F9">
        <w:rPr>
          <w:lang w:val="en-US"/>
        </w:rPr>
        <w:t>,</w:t>
      </w:r>
      <w:r>
        <w:rPr>
          <w:lang w:val="en-US"/>
        </w:rPr>
        <w:t xml:space="preserve"> </w:t>
      </w:r>
      <w:r w:rsidRPr="00D40F1C">
        <w:rPr>
          <w:i/>
          <w:lang w:val="en-US"/>
        </w:rPr>
        <w:t>(ii)</w:t>
      </w:r>
      <w:r>
        <w:rPr>
          <w:lang w:val="en-US"/>
        </w:rPr>
        <w:t xml:space="preserve"> total loop length is 12 or lower, </w:t>
      </w:r>
      <w:r w:rsidRPr="00D40F1C">
        <w:rPr>
          <w:i/>
          <w:lang w:val="en-US"/>
        </w:rPr>
        <w:t>(ii)</w:t>
      </w:r>
      <w:r>
        <w:rPr>
          <w:lang w:val="en-US"/>
        </w:rPr>
        <w:t xml:space="preserve"> two loops are of identical size and </w:t>
      </w:r>
      <w:r w:rsidRPr="00D40F1C">
        <w:rPr>
          <w:i/>
          <w:lang w:val="en-US"/>
        </w:rPr>
        <w:t>(iv)</w:t>
      </w:r>
      <w:r>
        <w:rPr>
          <w:lang w:val="en-US"/>
        </w:rPr>
        <w:t xml:space="preserve"> no loop involves more than 6 nucleotides. In order to validate our conclusions for a wider variety of motifs, we analyzed </w:t>
      </w:r>
      <w:proofErr w:type="spellStart"/>
      <w:r>
        <w:rPr>
          <w:lang w:val="en-US"/>
        </w:rPr>
        <w:t>i</w:t>
      </w:r>
      <w:proofErr w:type="spellEnd"/>
      <w:r>
        <w:rPr>
          <w:lang w:val="en-US"/>
        </w:rPr>
        <w:t xml:space="preserve">-DNA stability for sequences that escape one or more of the conditions listed above. These oligonucleotides are listed in </w:t>
      </w:r>
      <w:r w:rsidR="00CE234A" w:rsidRPr="00CE234A">
        <w:rPr>
          <w:b/>
          <w:lang w:val="en-US"/>
        </w:rPr>
        <w:t>Table S1</w:t>
      </w:r>
      <w:r w:rsidR="00CE234A">
        <w:rPr>
          <w:lang w:val="en-US"/>
        </w:rPr>
        <w:t>.</w:t>
      </w:r>
      <w:r w:rsidR="004378C8">
        <w:rPr>
          <w:lang w:val="en-US"/>
        </w:rPr>
        <w:t xml:space="preserve"> </w:t>
      </w:r>
      <w:r w:rsidR="00495AD7">
        <w:rPr>
          <w:lang w:val="en-US"/>
        </w:rPr>
        <w:t xml:space="preserve">Formation of </w:t>
      </w:r>
      <w:proofErr w:type="spellStart"/>
      <w:r w:rsidR="00495AD7">
        <w:rPr>
          <w:lang w:val="en-US"/>
        </w:rPr>
        <w:t>i</w:t>
      </w:r>
      <w:proofErr w:type="spellEnd"/>
      <w:r w:rsidR="00495AD7">
        <w:rPr>
          <w:lang w:val="en-US"/>
        </w:rPr>
        <w:t>-motif was confirmed by TDS (</w:t>
      </w:r>
      <w:r w:rsidR="00495AD7" w:rsidRPr="00495AD7">
        <w:rPr>
          <w:b/>
          <w:lang w:val="en-US"/>
        </w:rPr>
        <w:t>Figure S20</w:t>
      </w:r>
      <w:r w:rsidR="00495AD7">
        <w:rPr>
          <w:lang w:val="en-US"/>
        </w:rPr>
        <w:t>)</w:t>
      </w:r>
      <w:r w:rsidR="00425E69">
        <w:rPr>
          <w:lang w:val="en-US"/>
        </w:rPr>
        <w:t>.</w:t>
      </w:r>
      <w:r w:rsidR="00495AD7">
        <w:rPr>
          <w:lang w:val="en-US"/>
        </w:rPr>
        <w:t xml:space="preserve"> </w:t>
      </w:r>
      <w:proofErr w:type="spellStart"/>
      <w:r w:rsidR="00495AD7" w:rsidRPr="00495AD7">
        <w:rPr>
          <w:i/>
          <w:lang w:val="en-US"/>
        </w:rPr>
        <w:t>pH</w:t>
      </w:r>
      <w:r w:rsidR="00495AD7" w:rsidRPr="00495AD7">
        <w:rPr>
          <w:i/>
          <w:vertAlign w:val="subscript"/>
          <w:lang w:val="en-US"/>
        </w:rPr>
        <w:t>T</w:t>
      </w:r>
      <w:proofErr w:type="spellEnd"/>
      <w:r w:rsidR="00495AD7">
        <w:rPr>
          <w:lang w:val="en-US"/>
        </w:rPr>
        <w:t xml:space="preserve"> and </w:t>
      </w:r>
      <w:r w:rsidR="00495AD7" w:rsidRPr="00495AD7">
        <w:rPr>
          <w:i/>
          <w:lang w:val="en-US"/>
        </w:rPr>
        <w:t>T</w:t>
      </w:r>
      <w:r w:rsidR="00495AD7" w:rsidRPr="00495AD7">
        <w:rPr>
          <w:i/>
          <w:vertAlign w:val="subscript"/>
          <w:lang w:val="en-US"/>
        </w:rPr>
        <w:t>m</w:t>
      </w:r>
      <w:r w:rsidR="00495AD7">
        <w:rPr>
          <w:lang w:val="en-US"/>
        </w:rPr>
        <w:t xml:space="preserve"> were also evaluated (</w:t>
      </w:r>
      <w:r w:rsidR="00495AD7" w:rsidRPr="00495AD7">
        <w:rPr>
          <w:b/>
          <w:lang w:val="en-US"/>
        </w:rPr>
        <w:t>Figure S21</w:t>
      </w:r>
      <w:r w:rsidR="00495AD7">
        <w:rPr>
          <w:lang w:val="en-US"/>
        </w:rPr>
        <w:t>)</w:t>
      </w:r>
      <w:r w:rsidR="00425E69">
        <w:rPr>
          <w:lang w:val="en-US"/>
        </w:rPr>
        <w:t xml:space="preserve"> and </w:t>
      </w:r>
      <w:r w:rsidR="00495AD7">
        <w:rPr>
          <w:lang w:val="en-US"/>
        </w:rPr>
        <w:t xml:space="preserve">are given in </w:t>
      </w:r>
      <w:r w:rsidRPr="00D40F1C">
        <w:rPr>
          <w:b/>
          <w:lang w:val="en-US"/>
        </w:rPr>
        <w:t xml:space="preserve">Table </w:t>
      </w:r>
      <w:r w:rsidR="003316DF">
        <w:rPr>
          <w:b/>
          <w:lang w:val="en-US"/>
        </w:rPr>
        <w:t>S</w:t>
      </w:r>
      <w:r w:rsidRPr="00D40F1C">
        <w:rPr>
          <w:b/>
          <w:lang w:val="en-US"/>
        </w:rPr>
        <w:t>3</w:t>
      </w:r>
      <w:r>
        <w:rPr>
          <w:lang w:val="en-US"/>
        </w:rPr>
        <w:t>. For example, stability of sequences containing a longer central loop</w:t>
      </w:r>
      <w:r w:rsidR="00425E69">
        <w:rPr>
          <w:lang w:val="en-US"/>
        </w:rPr>
        <w:t xml:space="preserve"> was analyzed</w:t>
      </w:r>
      <w:r>
        <w:rPr>
          <w:lang w:val="en-US"/>
        </w:rPr>
        <w:t xml:space="preserve">, from 7 to 15 nucleotides, and results are summarized in </w:t>
      </w:r>
      <w:r w:rsidRPr="00D40F1C">
        <w:rPr>
          <w:b/>
          <w:lang w:val="en-US"/>
        </w:rPr>
        <w:t>Figure</w:t>
      </w:r>
      <w:r w:rsidR="003316DF">
        <w:rPr>
          <w:b/>
          <w:lang w:val="en-US"/>
        </w:rPr>
        <w:t xml:space="preserve"> S22</w:t>
      </w:r>
      <w:r>
        <w:rPr>
          <w:lang w:val="en-US"/>
        </w:rPr>
        <w:t xml:space="preserve">. </w:t>
      </w:r>
      <w:r w:rsidR="00D053B6">
        <w:rPr>
          <w:lang w:val="en-US"/>
        </w:rPr>
        <w:t xml:space="preserve">These sequences allow us to conclude that </w:t>
      </w:r>
      <w:proofErr w:type="spellStart"/>
      <w:r w:rsidR="00D053B6">
        <w:rPr>
          <w:lang w:val="en-US"/>
        </w:rPr>
        <w:t>i</w:t>
      </w:r>
      <w:proofErr w:type="spellEnd"/>
      <w:r w:rsidR="00D053B6">
        <w:rPr>
          <w:lang w:val="en-US"/>
        </w:rPr>
        <w:t>-DNA motif is still possible with a relatively long central loop (</w:t>
      </w:r>
      <w:r w:rsidR="00D053B6" w:rsidRPr="00D40F1C">
        <w:rPr>
          <w:i/>
          <w:lang w:val="en-US"/>
        </w:rPr>
        <w:t>T</w:t>
      </w:r>
      <w:r w:rsidR="00D053B6" w:rsidRPr="00D40F1C">
        <w:rPr>
          <w:i/>
          <w:vertAlign w:val="subscript"/>
          <w:lang w:val="en-US"/>
        </w:rPr>
        <w:t>m</w:t>
      </w:r>
      <w:r w:rsidR="00D053B6">
        <w:rPr>
          <w:lang w:val="en-US"/>
        </w:rPr>
        <w:t xml:space="preserve"> is moderately affected while the drop in </w:t>
      </w:r>
      <w:proofErr w:type="spellStart"/>
      <w:r w:rsidR="00D053B6" w:rsidRPr="00D40F1C">
        <w:rPr>
          <w:i/>
          <w:lang w:val="en-US"/>
        </w:rPr>
        <w:t>pH</w:t>
      </w:r>
      <w:r w:rsidR="00D053B6" w:rsidRPr="00D40F1C">
        <w:rPr>
          <w:i/>
          <w:vertAlign w:val="subscript"/>
          <w:lang w:val="en-US"/>
        </w:rPr>
        <w:t>T</w:t>
      </w:r>
      <w:proofErr w:type="spellEnd"/>
      <w:r w:rsidR="00D053B6">
        <w:rPr>
          <w:lang w:val="en-US"/>
        </w:rPr>
        <w:t xml:space="preserve"> is more significant). In addition, this bell curve indicates that an optimal</w:t>
      </w:r>
      <w:r w:rsidR="007B0319">
        <w:rPr>
          <w:lang w:val="en-US"/>
        </w:rPr>
        <w:t xml:space="preserve"> central</w:t>
      </w:r>
      <w:r w:rsidR="00D053B6">
        <w:rPr>
          <w:lang w:val="en-US"/>
        </w:rPr>
        <w:t xml:space="preserve"> loop length is </w:t>
      </w:r>
      <w:r w:rsidR="00192DEC">
        <w:rPr>
          <w:lang w:val="en-US"/>
        </w:rPr>
        <w:t>2-7</w:t>
      </w:r>
      <w:r w:rsidR="00192DEC" w:rsidRPr="00192DEC">
        <w:rPr>
          <w:lang w:val="en-US"/>
        </w:rPr>
        <w:t xml:space="preserve"> </w:t>
      </w:r>
      <w:r w:rsidR="00192DEC" w:rsidRPr="00D2442B">
        <w:rPr>
          <w:lang w:val="en-US"/>
        </w:rPr>
        <w:t>nucleotides</w:t>
      </w:r>
      <w:r w:rsidR="00D053B6" w:rsidRPr="00D2442B">
        <w:rPr>
          <w:lang w:val="en-US"/>
        </w:rPr>
        <w:t xml:space="preserve"> </w:t>
      </w:r>
      <w:r w:rsidR="00192DEC">
        <w:rPr>
          <w:lang w:val="en-US"/>
        </w:rPr>
        <w:t>for</w:t>
      </w:r>
      <w:r w:rsidR="00CE234A">
        <w:rPr>
          <w:lang w:val="en-US"/>
        </w:rPr>
        <w:t xml:space="preserve"> both</w:t>
      </w:r>
      <w:r w:rsidR="00D053B6">
        <w:rPr>
          <w:lang w:val="en-US"/>
        </w:rPr>
        <w:t xml:space="preserve"> </w:t>
      </w:r>
      <w:r w:rsidR="00D053B6" w:rsidRPr="00D2442B">
        <w:rPr>
          <w:i/>
          <w:lang w:val="en-US"/>
        </w:rPr>
        <w:t>T</w:t>
      </w:r>
      <w:r w:rsidR="00D053B6" w:rsidRPr="00D2442B">
        <w:rPr>
          <w:i/>
          <w:vertAlign w:val="subscript"/>
          <w:lang w:val="en-US"/>
        </w:rPr>
        <w:t>m</w:t>
      </w:r>
      <w:r w:rsidR="00192DEC">
        <w:rPr>
          <w:lang w:val="en-US"/>
        </w:rPr>
        <w:t xml:space="preserve"> and</w:t>
      </w:r>
      <w:r w:rsidR="00D053B6" w:rsidRPr="00D40F1C">
        <w:rPr>
          <w:lang w:val="en-US"/>
        </w:rPr>
        <w:t xml:space="preserve"> </w:t>
      </w:r>
      <w:proofErr w:type="spellStart"/>
      <w:r w:rsidR="00D053B6" w:rsidRPr="00D40F1C">
        <w:rPr>
          <w:i/>
          <w:lang w:val="en-US"/>
        </w:rPr>
        <w:t>pH</w:t>
      </w:r>
      <w:r w:rsidR="00D053B6" w:rsidRPr="00D40F1C">
        <w:rPr>
          <w:i/>
          <w:vertAlign w:val="subscript"/>
          <w:lang w:val="en-US"/>
        </w:rPr>
        <w:t>T</w:t>
      </w:r>
      <w:proofErr w:type="spellEnd"/>
      <w:r w:rsidR="00D053B6" w:rsidRPr="00D40F1C">
        <w:rPr>
          <w:lang w:val="en-US"/>
        </w:rPr>
        <w:t>.</w:t>
      </w:r>
    </w:p>
    <w:p w14:paraId="12C1D285" w14:textId="2D0BBFC8" w:rsidR="00D053B6" w:rsidRDefault="00D053B6">
      <w:pPr>
        <w:widowControl/>
        <w:jc w:val="left"/>
        <w:rPr>
          <w:rFonts w:eastAsiaTheme="minorEastAsia"/>
        </w:rPr>
      </w:pPr>
    </w:p>
    <w:p w14:paraId="36C91CEB" w14:textId="14EF750D" w:rsidR="004E6C62" w:rsidRDefault="0000354E" w:rsidP="00C054D5">
      <w:pPr>
        <w:widowControl/>
        <w:rPr>
          <w:rFonts w:eastAsiaTheme="minorEastAsia"/>
        </w:rPr>
      </w:pPr>
      <w:r>
        <w:rPr>
          <w:rFonts w:eastAsiaTheme="minorEastAsia"/>
        </w:rPr>
        <w:t xml:space="preserve">Then </w:t>
      </w:r>
      <w:r w:rsidR="00C054D5" w:rsidRPr="00C054D5">
        <w:rPr>
          <w:rFonts w:eastAsiaTheme="minorEastAsia"/>
          <w:i/>
        </w:rPr>
        <w:t>t</w:t>
      </w:r>
      <w:r w:rsidR="00C054D5" w:rsidRPr="00C054D5">
        <w:rPr>
          <w:rFonts w:eastAsiaTheme="minorEastAsia"/>
        </w:rPr>
        <w:t xml:space="preserve">-tests show that the differences of </w:t>
      </w:r>
      <w:proofErr w:type="spellStart"/>
      <w:r w:rsidR="00C054D5" w:rsidRPr="00C054D5">
        <w:rPr>
          <w:rFonts w:eastAsiaTheme="minorEastAsia"/>
          <w:i/>
        </w:rPr>
        <w:t>pH</w:t>
      </w:r>
      <w:r w:rsidR="00C054D5" w:rsidRPr="00C054D5">
        <w:rPr>
          <w:rFonts w:eastAsiaTheme="minorEastAsia"/>
          <w:i/>
          <w:vertAlign w:val="subscript"/>
        </w:rPr>
        <w:t>T</w:t>
      </w:r>
      <w:proofErr w:type="spellEnd"/>
      <w:r w:rsidR="00C054D5" w:rsidRPr="00C054D5">
        <w:rPr>
          <w:rFonts w:eastAsiaTheme="minorEastAsia"/>
        </w:rPr>
        <w:t xml:space="preserve"> and </w:t>
      </w:r>
      <w:r w:rsidR="00C054D5" w:rsidRPr="00C054D5">
        <w:rPr>
          <w:rFonts w:eastAsiaTheme="minorEastAsia"/>
          <w:i/>
        </w:rPr>
        <w:t>T</w:t>
      </w:r>
      <w:r w:rsidR="00C054D5" w:rsidRPr="00C054D5">
        <w:rPr>
          <w:rFonts w:eastAsiaTheme="minorEastAsia"/>
          <w:i/>
          <w:vertAlign w:val="subscript"/>
        </w:rPr>
        <w:t>m</w:t>
      </w:r>
      <w:r w:rsidR="00C054D5" w:rsidRPr="00C054D5">
        <w:rPr>
          <w:rFonts w:eastAsiaTheme="minorEastAsia"/>
        </w:rPr>
        <w:t xml:space="preserve"> values </w:t>
      </w:r>
      <w:r>
        <w:rPr>
          <w:rFonts w:eastAsiaTheme="minorEastAsia"/>
        </w:rPr>
        <w:t>(</w:t>
      </w:r>
      <w:r w:rsidRPr="0000354E">
        <w:rPr>
          <w:rFonts w:eastAsiaTheme="minorEastAsia"/>
          <w:b/>
        </w:rPr>
        <w:t xml:space="preserve">Table </w:t>
      </w:r>
      <w:r w:rsidR="003316DF">
        <w:rPr>
          <w:rFonts w:eastAsiaTheme="minorEastAsia"/>
          <w:b/>
        </w:rPr>
        <w:t>S</w:t>
      </w:r>
      <w:r w:rsidRPr="0000354E">
        <w:rPr>
          <w:rFonts w:eastAsiaTheme="minorEastAsia"/>
          <w:b/>
        </w:rPr>
        <w:t>3</w:t>
      </w:r>
      <w:r>
        <w:rPr>
          <w:rFonts w:eastAsiaTheme="minorEastAsia"/>
        </w:rPr>
        <w:t xml:space="preserve"> and </w:t>
      </w:r>
      <w:r w:rsidRPr="0000354E">
        <w:rPr>
          <w:rFonts w:eastAsiaTheme="minorEastAsia"/>
          <w:b/>
        </w:rPr>
        <w:t>Figures S2</w:t>
      </w:r>
      <w:r w:rsidR="003316DF">
        <w:rPr>
          <w:rFonts w:eastAsiaTheme="minorEastAsia"/>
          <w:b/>
        </w:rPr>
        <w:t>3</w:t>
      </w:r>
      <w:r w:rsidRPr="0000354E">
        <w:rPr>
          <w:rFonts w:eastAsiaTheme="minorEastAsia"/>
          <w:b/>
        </w:rPr>
        <w:t>-S2</w:t>
      </w:r>
      <w:r w:rsidR="003316DF">
        <w:rPr>
          <w:rFonts w:eastAsiaTheme="minorEastAsia"/>
          <w:b/>
        </w:rPr>
        <w:t>4</w:t>
      </w:r>
      <w:r>
        <w:rPr>
          <w:rFonts w:eastAsiaTheme="minorEastAsia"/>
        </w:rPr>
        <w:t xml:space="preserve">) </w:t>
      </w:r>
      <w:r w:rsidR="00C054D5" w:rsidRPr="00C054D5">
        <w:rPr>
          <w:rFonts w:eastAsiaTheme="minorEastAsia"/>
        </w:rPr>
        <w:t xml:space="preserve">between two sequences </w:t>
      </w:r>
      <w:r>
        <w:rPr>
          <w:rFonts w:eastAsiaTheme="minorEastAsia"/>
        </w:rPr>
        <w:t>produced by swapping</w:t>
      </w:r>
      <w:r w:rsidR="00A368CD">
        <w:rPr>
          <w:rFonts w:eastAsiaTheme="minorEastAsia"/>
        </w:rPr>
        <w:t xml:space="preserve"> </w:t>
      </w:r>
      <w:r>
        <w:rPr>
          <w:rFonts w:eastAsiaTheme="minorEastAsia"/>
        </w:rPr>
        <w:t>positions of two relatively short loops (</w:t>
      </w:r>
      <w:r w:rsidRPr="0000354E">
        <w:rPr>
          <w:rFonts w:eastAsiaTheme="minorEastAsia"/>
          <w:i/>
        </w:rPr>
        <w:t>SLM</w:t>
      </w:r>
      <w:r>
        <w:rPr>
          <w:rFonts w:eastAsiaTheme="minorEastAsia"/>
        </w:rPr>
        <w:t xml:space="preserve"> versus </w:t>
      </w:r>
      <w:r w:rsidRPr="0000354E">
        <w:rPr>
          <w:rFonts w:eastAsiaTheme="minorEastAsia"/>
          <w:i/>
        </w:rPr>
        <w:t>MLS</w:t>
      </w:r>
      <w:r>
        <w:rPr>
          <w:rFonts w:eastAsiaTheme="minorEastAsia"/>
        </w:rPr>
        <w:t xml:space="preserve">, where </w:t>
      </w:r>
      <w:r w:rsidRPr="0000354E">
        <w:rPr>
          <w:rFonts w:eastAsiaTheme="minorEastAsia"/>
          <w:i/>
        </w:rPr>
        <w:t>S, M</w:t>
      </w:r>
      <w:r w:rsidRPr="0000354E">
        <w:rPr>
          <w:rFonts w:eastAsiaTheme="minorEastAsia"/>
        </w:rPr>
        <w:t xml:space="preserve"> and </w:t>
      </w:r>
      <w:r w:rsidRPr="0000354E">
        <w:rPr>
          <w:rFonts w:eastAsiaTheme="minorEastAsia"/>
          <w:i/>
        </w:rPr>
        <w:t>L</w:t>
      </w:r>
      <w:r w:rsidRPr="0000354E">
        <w:rPr>
          <w:rFonts w:eastAsiaTheme="minorEastAsia"/>
        </w:rPr>
        <w:t xml:space="preserve"> are short for relatively </w:t>
      </w:r>
      <w:r w:rsidRPr="0000354E">
        <w:rPr>
          <w:rFonts w:eastAsiaTheme="minorEastAsia"/>
          <w:i/>
        </w:rPr>
        <w:t>short</w:t>
      </w:r>
      <w:r w:rsidRPr="0000354E">
        <w:rPr>
          <w:rFonts w:eastAsiaTheme="minorEastAsia"/>
        </w:rPr>
        <w:t xml:space="preserve">, </w:t>
      </w:r>
      <w:r w:rsidRPr="0000354E">
        <w:rPr>
          <w:rFonts w:eastAsiaTheme="minorEastAsia"/>
          <w:i/>
        </w:rPr>
        <w:t>middle</w:t>
      </w:r>
      <w:r w:rsidRPr="0000354E">
        <w:rPr>
          <w:rFonts w:eastAsiaTheme="minorEastAsia"/>
        </w:rPr>
        <w:t xml:space="preserve">, </w:t>
      </w:r>
      <w:r w:rsidRPr="0000354E">
        <w:rPr>
          <w:rFonts w:eastAsiaTheme="minorEastAsia"/>
          <w:i/>
        </w:rPr>
        <w:t>long</w:t>
      </w:r>
      <w:r w:rsidRPr="0000354E">
        <w:rPr>
          <w:rFonts w:eastAsiaTheme="minorEastAsia"/>
        </w:rPr>
        <w:t xml:space="preserve"> loop length, respectively</w:t>
      </w:r>
      <w:r>
        <w:rPr>
          <w:rFonts w:eastAsiaTheme="minorEastAsia"/>
        </w:rPr>
        <w:t xml:space="preserve">) </w:t>
      </w:r>
      <w:r w:rsidR="00C054D5" w:rsidRPr="00C054D5">
        <w:rPr>
          <w:rFonts w:eastAsiaTheme="minorEastAsia"/>
        </w:rPr>
        <w:t>are not significant (</w:t>
      </w:r>
      <w:r w:rsidR="00C054D5" w:rsidRPr="00C054D5">
        <w:rPr>
          <w:rFonts w:eastAsiaTheme="minorEastAsia"/>
          <w:i/>
        </w:rPr>
        <w:t>p</w:t>
      </w:r>
      <w:r w:rsidR="00C054D5" w:rsidRPr="00C054D5">
        <w:rPr>
          <w:rFonts w:eastAsiaTheme="minorEastAsia"/>
        </w:rPr>
        <w:t xml:space="preserve"> &gt; 0.05)</w:t>
      </w:r>
      <w:r>
        <w:rPr>
          <w:rFonts w:eastAsiaTheme="minorEastAsia"/>
        </w:rPr>
        <w:t xml:space="preserve"> (</w:t>
      </w:r>
      <w:r w:rsidRPr="0000354E">
        <w:rPr>
          <w:rFonts w:eastAsiaTheme="minorEastAsia"/>
          <w:b/>
        </w:rPr>
        <w:t>Figure</w:t>
      </w:r>
      <w:r>
        <w:rPr>
          <w:rFonts w:eastAsiaTheme="minorEastAsia"/>
          <w:b/>
        </w:rPr>
        <w:t xml:space="preserve"> 2</w:t>
      </w:r>
      <w:r w:rsidR="003316DF">
        <w:rPr>
          <w:rFonts w:eastAsiaTheme="minorEastAsia"/>
          <w:b/>
        </w:rPr>
        <w:t>5</w:t>
      </w:r>
      <w:r>
        <w:rPr>
          <w:rFonts w:eastAsiaTheme="minorEastAsia"/>
        </w:rPr>
        <w:t>)</w:t>
      </w:r>
      <w:r w:rsidR="00C054D5" w:rsidRPr="00C054D5">
        <w:rPr>
          <w:rFonts w:eastAsiaTheme="minorEastAsia"/>
        </w:rPr>
        <w:t xml:space="preserve">. This </w:t>
      </w:r>
      <w:ins w:id="459" w:author="Alex" w:date="2020-04-13T11:26:00Z">
        <w:r w:rsidR="00643FA2">
          <w:rPr>
            <w:rFonts w:eastAsiaTheme="minorEastAsia"/>
          </w:rPr>
          <w:t>“</w:t>
        </w:r>
      </w:ins>
      <w:del w:id="460" w:author="Alex" w:date="2020-04-13T11:26:00Z">
        <w:r w:rsidR="00C054D5" w:rsidRPr="00C054D5" w:rsidDel="00643FA2">
          <w:rPr>
            <w:rFonts w:eastAsiaTheme="minorEastAsia"/>
          </w:rPr>
          <w:delText>‘</w:delText>
        </w:r>
      </w:del>
      <w:r w:rsidR="00C054D5" w:rsidRPr="00C054D5">
        <w:rPr>
          <w:rFonts w:eastAsiaTheme="minorEastAsia"/>
          <w:b/>
        </w:rPr>
        <w:t>stability-loop length-symmetry</w:t>
      </w:r>
      <w:ins w:id="461" w:author="Alex" w:date="2020-04-13T11:26:00Z">
        <w:r w:rsidR="00643FA2">
          <w:rPr>
            <w:rFonts w:eastAsiaTheme="minorEastAsia"/>
          </w:rPr>
          <w:t>”</w:t>
        </w:r>
      </w:ins>
      <w:del w:id="462" w:author="Alex" w:date="2020-04-13T11:26:00Z">
        <w:r w:rsidR="00C054D5" w:rsidRPr="00C054D5" w:rsidDel="00643FA2">
          <w:rPr>
            <w:rFonts w:eastAsiaTheme="minorEastAsia"/>
          </w:rPr>
          <w:delText>’</w:delText>
        </w:r>
      </w:del>
      <w:r w:rsidR="00C054D5" w:rsidRPr="00C054D5">
        <w:rPr>
          <w:rFonts w:eastAsiaTheme="minorEastAsia"/>
        </w:rPr>
        <w:t xml:space="preserve"> </w:t>
      </w:r>
      <w:r>
        <w:rPr>
          <w:rFonts w:eastAsiaTheme="minorEastAsia"/>
        </w:rPr>
        <w:t xml:space="preserve">is </w:t>
      </w:r>
      <w:del w:id="463" w:author="Alex" w:date="2020-04-13T11:26:00Z">
        <w:r w:rsidDel="00643FA2">
          <w:rPr>
            <w:rFonts w:eastAsiaTheme="minorEastAsia"/>
          </w:rPr>
          <w:delText xml:space="preserve">same </w:delText>
        </w:r>
      </w:del>
      <w:ins w:id="464" w:author="Alex" w:date="2020-04-13T11:26:00Z">
        <w:r w:rsidR="00643FA2">
          <w:rPr>
            <w:rFonts w:eastAsiaTheme="minorEastAsia"/>
          </w:rPr>
          <w:t xml:space="preserve">similar </w:t>
        </w:r>
      </w:ins>
      <w:r>
        <w:rPr>
          <w:rFonts w:eastAsiaTheme="minorEastAsia"/>
        </w:rPr>
        <w:t>to the one disclosed above (</w:t>
      </w:r>
      <w:r w:rsidRPr="0000354E">
        <w:rPr>
          <w:rFonts w:eastAsiaTheme="minorEastAsia"/>
          <w:b/>
        </w:rPr>
        <w:t>Figure 3</w:t>
      </w:r>
      <w:r>
        <w:rPr>
          <w:rFonts w:eastAsiaTheme="minorEastAsia"/>
        </w:rPr>
        <w:t>)</w:t>
      </w:r>
      <w:r w:rsidR="00C054D5">
        <w:rPr>
          <w:rFonts w:eastAsiaTheme="minorEastAsia"/>
        </w:rPr>
        <w:t>.</w:t>
      </w:r>
    </w:p>
    <w:p w14:paraId="6C11AC6C" w14:textId="7D10A477" w:rsidR="005B3A64" w:rsidRDefault="005B3A64" w:rsidP="00C054D5">
      <w:pPr>
        <w:widowControl/>
        <w:rPr>
          <w:rFonts w:eastAsiaTheme="minorEastAsia"/>
        </w:rPr>
      </w:pPr>
    </w:p>
    <w:p w14:paraId="454141BE" w14:textId="1DFD5D90" w:rsidR="003F1CC0" w:rsidRDefault="00CB1149" w:rsidP="00BB3C8F">
      <w:pPr>
        <w:widowControl/>
      </w:pPr>
      <w:r>
        <w:rPr>
          <w:rFonts w:eastAsiaTheme="minorEastAsia" w:hint="eastAsia"/>
        </w:rPr>
        <w:t>R</w:t>
      </w:r>
      <w:r>
        <w:rPr>
          <w:rFonts w:eastAsiaTheme="minorEastAsia"/>
        </w:rPr>
        <w:t xml:space="preserve">eplacement of two or one thymine residues in loops by adenine of three sequences from T115-5 groups produces 24 sequences </w:t>
      </w:r>
      <w:r w:rsidR="0084078F">
        <w:rPr>
          <w:rFonts w:eastAsiaTheme="minorEastAsia"/>
        </w:rPr>
        <w:t xml:space="preserve">in 7 groups </w:t>
      </w:r>
      <w:r>
        <w:rPr>
          <w:rFonts w:eastAsiaTheme="minorEastAsia"/>
        </w:rPr>
        <w:t>(</w:t>
      </w:r>
      <w:r w:rsidRPr="00CB1149">
        <w:rPr>
          <w:rFonts w:eastAsiaTheme="minorEastAsia"/>
          <w:b/>
        </w:rPr>
        <w:t>Table S</w:t>
      </w:r>
      <w:r w:rsidR="000D1C8B">
        <w:rPr>
          <w:rFonts w:eastAsiaTheme="minorEastAsia"/>
          <w:b/>
        </w:rPr>
        <w:t>1</w:t>
      </w:r>
      <w:r>
        <w:rPr>
          <w:rFonts w:eastAsiaTheme="minorEastAsia"/>
        </w:rPr>
        <w:t xml:space="preserve">). </w:t>
      </w:r>
      <w:proofErr w:type="spellStart"/>
      <w:r w:rsidRPr="00C054D5">
        <w:rPr>
          <w:rFonts w:eastAsiaTheme="minorEastAsia"/>
          <w:i/>
        </w:rPr>
        <w:t>pH</w:t>
      </w:r>
      <w:r w:rsidRPr="00C054D5">
        <w:rPr>
          <w:rFonts w:eastAsiaTheme="minorEastAsia"/>
          <w:i/>
          <w:vertAlign w:val="subscript"/>
        </w:rPr>
        <w:t>T</w:t>
      </w:r>
      <w:proofErr w:type="spellEnd"/>
      <w:r w:rsidRPr="00C054D5">
        <w:rPr>
          <w:rFonts w:eastAsiaTheme="minorEastAsia"/>
        </w:rPr>
        <w:t xml:space="preserve"> and </w:t>
      </w:r>
      <w:r w:rsidRPr="00C054D5">
        <w:rPr>
          <w:rFonts w:eastAsiaTheme="minorEastAsia"/>
          <w:i/>
        </w:rPr>
        <w:t>T</w:t>
      </w:r>
      <w:r w:rsidRPr="00C054D5">
        <w:rPr>
          <w:rFonts w:eastAsiaTheme="minorEastAsia"/>
          <w:i/>
          <w:vertAlign w:val="subscript"/>
        </w:rPr>
        <w:t>m</w:t>
      </w:r>
      <w:r w:rsidRPr="00C054D5">
        <w:rPr>
          <w:rFonts w:eastAsiaTheme="minorEastAsia"/>
        </w:rPr>
        <w:t xml:space="preserve"> </w:t>
      </w:r>
      <w:r>
        <w:rPr>
          <w:rFonts w:eastAsiaTheme="minorEastAsia"/>
        </w:rPr>
        <w:t xml:space="preserve">were measured </w:t>
      </w:r>
      <w:r w:rsidR="00754EA5">
        <w:rPr>
          <w:rFonts w:eastAsiaTheme="minorEastAsia"/>
        </w:rPr>
        <w:t>(</w:t>
      </w:r>
      <w:r w:rsidR="00754EA5" w:rsidRPr="00754EA5">
        <w:rPr>
          <w:rFonts w:eastAsiaTheme="minorEastAsia"/>
          <w:b/>
        </w:rPr>
        <w:t>Figures S2</w:t>
      </w:r>
      <w:r w:rsidR="003316DF">
        <w:rPr>
          <w:rFonts w:eastAsiaTheme="minorEastAsia"/>
          <w:b/>
        </w:rPr>
        <w:t>6</w:t>
      </w:r>
      <w:r w:rsidR="00754EA5" w:rsidRPr="00754EA5">
        <w:rPr>
          <w:rFonts w:eastAsiaTheme="minorEastAsia"/>
          <w:b/>
        </w:rPr>
        <w:t>-2</w:t>
      </w:r>
      <w:r w:rsidR="003316DF">
        <w:rPr>
          <w:rFonts w:eastAsiaTheme="minorEastAsia"/>
          <w:b/>
        </w:rPr>
        <w:t>7</w:t>
      </w:r>
      <w:r w:rsidR="00754EA5">
        <w:rPr>
          <w:rFonts w:eastAsiaTheme="minorEastAsia"/>
        </w:rPr>
        <w:t xml:space="preserve">) </w:t>
      </w:r>
      <w:r>
        <w:rPr>
          <w:rFonts w:eastAsiaTheme="minorEastAsia"/>
        </w:rPr>
        <w:t xml:space="preserve">and given in </w:t>
      </w:r>
      <w:r w:rsidRPr="00754EA5">
        <w:rPr>
          <w:rFonts w:eastAsiaTheme="minorEastAsia"/>
          <w:b/>
        </w:rPr>
        <w:t xml:space="preserve">Table </w:t>
      </w:r>
      <w:r w:rsidR="000D1C8B">
        <w:rPr>
          <w:rFonts w:eastAsiaTheme="minorEastAsia"/>
          <w:b/>
        </w:rPr>
        <w:t>S3</w:t>
      </w:r>
      <w:r>
        <w:rPr>
          <w:rFonts w:eastAsiaTheme="minorEastAsia"/>
        </w:rPr>
        <w:t xml:space="preserve"> and </w:t>
      </w:r>
      <w:r w:rsidRPr="00754EA5">
        <w:rPr>
          <w:rFonts w:eastAsiaTheme="minorEastAsia"/>
          <w:b/>
        </w:rPr>
        <w:t xml:space="preserve">Figure </w:t>
      </w:r>
      <w:r w:rsidR="000D1C8B">
        <w:rPr>
          <w:rFonts w:eastAsiaTheme="minorEastAsia"/>
          <w:b/>
        </w:rPr>
        <w:t>S28</w:t>
      </w:r>
      <w:r>
        <w:rPr>
          <w:rFonts w:eastAsiaTheme="minorEastAsia"/>
        </w:rPr>
        <w:t>.</w:t>
      </w:r>
      <w:r w:rsidR="00754EA5">
        <w:rPr>
          <w:rFonts w:eastAsiaTheme="minorEastAsia"/>
        </w:rPr>
        <w:t xml:space="preserve"> </w:t>
      </w:r>
      <w:r w:rsidR="0084078F">
        <w:rPr>
          <w:rFonts w:eastAsiaTheme="minorEastAsia"/>
        </w:rPr>
        <w:t xml:space="preserve">Sequences with longer central loops from </w:t>
      </w:r>
      <w:r w:rsidR="00754EA5">
        <w:rPr>
          <w:rFonts w:eastAsiaTheme="minorEastAsia"/>
        </w:rPr>
        <w:t xml:space="preserve">6 of 7 groups </w:t>
      </w:r>
      <w:r w:rsidR="002067B1">
        <w:rPr>
          <w:rFonts w:eastAsiaTheme="minorEastAsia"/>
        </w:rPr>
        <w:t xml:space="preserve">and all </w:t>
      </w:r>
      <w:r w:rsidR="004B5E16">
        <w:rPr>
          <w:rFonts w:eastAsiaTheme="minorEastAsia"/>
        </w:rPr>
        <w:t xml:space="preserve">7 </w:t>
      </w:r>
      <w:r w:rsidR="002067B1">
        <w:rPr>
          <w:rFonts w:eastAsiaTheme="minorEastAsia"/>
        </w:rPr>
        <w:t xml:space="preserve">groups have higher </w:t>
      </w:r>
      <w:proofErr w:type="spellStart"/>
      <w:r w:rsidR="002067B1" w:rsidRPr="002067B1">
        <w:rPr>
          <w:rFonts w:eastAsiaTheme="minorEastAsia"/>
          <w:i/>
        </w:rPr>
        <w:t>pH</w:t>
      </w:r>
      <w:r w:rsidR="002067B1" w:rsidRPr="002067B1">
        <w:rPr>
          <w:rFonts w:eastAsiaTheme="minorEastAsia"/>
          <w:i/>
          <w:vertAlign w:val="subscript"/>
        </w:rPr>
        <w:t>T</w:t>
      </w:r>
      <w:proofErr w:type="spellEnd"/>
      <w:r w:rsidR="002067B1">
        <w:rPr>
          <w:rFonts w:eastAsiaTheme="minorEastAsia"/>
        </w:rPr>
        <w:t xml:space="preserve"> and </w:t>
      </w:r>
      <w:r w:rsidR="002067B1" w:rsidRPr="002067B1">
        <w:rPr>
          <w:rFonts w:eastAsiaTheme="minorEastAsia"/>
          <w:i/>
        </w:rPr>
        <w:t>T</w:t>
      </w:r>
      <w:r w:rsidR="002067B1" w:rsidRPr="002067B1">
        <w:rPr>
          <w:rFonts w:eastAsiaTheme="minorEastAsia"/>
          <w:i/>
          <w:vertAlign w:val="subscript"/>
        </w:rPr>
        <w:t>m</w:t>
      </w:r>
      <w:r w:rsidR="002067B1">
        <w:rPr>
          <w:rFonts w:eastAsiaTheme="minorEastAsia"/>
        </w:rPr>
        <w:t xml:space="preserve">, respectively. </w:t>
      </w:r>
      <w:r w:rsidR="002067B1" w:rsidRPr="002067B1">
        <w:t>It</w:t>
      </w:r>
      <w:r w:rsidR="00D053B6" w:rsidRPr="002067B1">
        <w:t xml:space="preserve"> </w:t>
      </w:r>
      <w:r w:rsidR="00D053B6">
        <w:t xml:space="preserve">demonstrates that the </w:t>
      </w:r>
      <w:ins w:id="465" w:author="Alex" w:date="2020-04-13T11:33:00Z">
        <w:r w:rsidR="00692054">
          <w:t>“</w:t>
        </w:r>
      </w:ins>
      <w:del w:id="466" w:author="Alex" w:date="2020-04-13T11:33:00Z">
        <w:r w:rsidR="00D053B6" w:rsidDel="00692054">
          <w:delText>‘</w:delText>
        </w:r>
      </w:del>
      <w:r w:rsidR="00D053B6" w:rsidRPr="004B74E5">
        <w:rPr>
          <w:b/>
        </w:rPr>
        <w:t xml:space="preserve">long central </w:t>
      </w:r>
      <w:r w:rsidR="00CA111E">
        <w:rPr>
          <w:b/>
        </w:rPr>
        <w:t>spacer is better</w:t>
      </w:r>
      <w:ins w:id="467" w:author="Alex" w:date="2020-04-13T11:33:00Z">
        <w:r w:rsidR="00692054">
          <w:rPr>
            <w:b/>
          </w:rPr>
          <w:t>”</w:t>
        </w:r>
      </w:ins>
      <w:del w:id="468" w:author="Alex" w:date="2020-04-13T11:33:00Z">
        <w:r w:rsidR="00CA111E" w:rsidDel="00692054">
          <w:rPr>
            <w:b/>
          </w:rPr>
          <w:delText>’</w:delText>
        </w:r>
      </w:del>
      <w:r w:rsidR="00D053B6" w:rsidRPr="004B74E5">
        <w:rPr>
          <w:b/>
        </w:rPr>
        <w:t xml:space="preserve"> </w:t>
      </w:r>
      <w:r w:rsidR="00D053B6" w:rsidRPr="00CA111E">
        <w:t>rule</w:t>
      </w:r>
      <w:r w:rsidR="00D053B6">
        <w:t xml:space="preserve"> can be extended to </w:t>
      </w:r>
      <w:proofErr w:type="spellStart"/>
      <w:r w:rsidR="00D053B6">
        <w:t>i</w:t>
      </w:r>
      <w:proofErr w:type="spellEnd"/>
      <w:r w:rsidR="00D053B6">
        <w:t>-motifs with different loop compositions.</w:t>
      </w:r>
      <w:del w:id="469" w:author="Alex" w:date="2020-04-13T11:26:00Z">
        <w:r w:rsidR="002B1554" w:rsidDel="00643FA2">
          <w:delText xml:space="preserve"> </w:delText>
        </w:r>
      </w:del>
    </w:p>
    <w:p w14:paraId="6EFF0F49" w14:textId="77777777" w:rsidR="00BB3C8F" w:rsidRPr="00BB3C8F" w:rsidRDefault="00BB3C8F" w:rsidP="00BB3C8F">
      <w:pPr>
        <w:widowControl/>
        <w:rPr>
          <w:rFonts w:eastAsiaTheme="minorEastAsia"/>
        </w:rPr>
      </w:pPr>
    </w:p>
    <w:p w14:paraId="4FA5C02D" w14:textId="48DE19AD" w:rsidR="00FB7847" w:rsidRPr="007E73F7" w:rsidRDefault="003F1CC0" w:rsidP="00FB7847">
      <w:pPr>
        <w:pStyle w:val="NormalWeb"/>
        <w:jc w:val="both"/>
        <w:rPr>
          <w:b/>
          <w:lang w:val="en-US"/>
        </w:rPr>
      </w:pPr>
      <w:r>
        <w:rPr>
          <w:b/>
          <w:lang w:val="en-US"/>
        </w:rPr>
        <w:t xml:space="preserve">Predicting </w:t>
      </w:r>
      <w:proofErr w:type="spellStart"/>
      <w:r>
        <w:rPr>
          <w:b/>
          <w:lang w:val="en-US"/>
        </w:rPr>
        <w:t>i</w:t>
      </w:r>
      <w:proofErr w:type="spellEnd"/>
      <w:r>
        <w:rPr>
          <w:b/>
          <w:lang w:val="en-US"/>
        </w:rPr>
        <w:t>-motif stability</w:t>
      </w:r>
    </w:p>
    <w:p w14:paraId="64FC99E0" w14:textId="78575B0F" w:rsidR="00B5619E" w:rsidRDefault="00B5619E" w:rsidP="00B5619E">
      <w:pPr>
        <w:pStyle w:val="NormalWeb"/>
        <w:spacing w:before="0" w:beforeAutospacing="0" w:after="120" w:afterAutospacing="0"/>
        <w:jc w:val="both"/>
        <w:rPr>
          <w:ins w:id="470" w:author="Alex" w:date="2020-04-20T15:15:00Z"/>
          <w:rFonts w:eastAsiaTheme="minorEastAsia" w:cstheme="minorBidi"/>
          <w:kern w:val="2"/>
          <w:szCs w:val="22"/>
          <w:lang w:val="en-US" w:eastAsia="zh-CN"/>
        </w:rPr>
      </w:pPr>
      <w:ins w:id="471" w:author="Alex" w:date="2020-04-20T15:14:00Z">
        <w:r>
          <w:rPr>
            <w:bCs/>
            <w:lang w:val="en-US"/>
          </w:rPr>
          <w:t xml:space="preserve">Models for </w:t>
        </w:r>
        <w:proofErr w:type="spellStart"/>
        <w:r>
          <w:rPr>
            <w:bCs/>
            <w:lang w:val="en-US"/>
          </w:rPr>
          <w:t>i</w:t>
        </w:r>
        <w:proofErr w:type="spellEnd"/>
        <w:r>
          <w:rPr>
            <w:bCs/>
            <w:lang w:val="en-US"/>
          </w:rPr>
          <w:t xml:space="preserve">-motif stability were </w:t>
        </w:r>
      </w:ins>
      <w:ins w:id="472" w:author="Alex" w:date="2020-04-20T15:15:00Z">
        <w:r>
          <w:rPr>
            <w:bCs/>
            <w:lang w:val="en-US"/>
          </w:rPr>
          <w:t>generated using three distinct</w:t>
        </w:r>
      </w:ins>
      <w:ins w:id="473" w:author="Alex" w:date="2020-04-20T15:17:00Z">
        <w:r>
          <w:rPr>
            <w:bCs/>
            <w:lang w:val="en-US"/>
          </w:rPr>
          <w:t xml:space="preserve"> G4Hunter-based</w:t>
        </w:r>
      </w:ins>
      <w:ins w:id="474" w:author="Alex" w:date="2020-04-20T15:21:00Z">
        <w:r w:rsidR="004A0AAD">
          <w:rPr>
            <w:bCs/>
            <w:lang w:val="en-US"/>
          </w:rPr>
          <w:t xml:space="preserve"> </w:t>
        </w:r>
        <w:r w:rsidR="004A0AAD" w:rsidRPr="000A4CA7">
          <w:rPr>
            <w:rFonts w:eastAsiaTheme="minorEastAsia" w:cstheme="minorBidi"/>
            <w:b/>
            <w:kern w:val="2"/>
            <w:szCs w:val="22"/>
            <w:lang w:val="en-US" w:eastAsia="zh-CN"/>
          </w:rPr>
          <w:t>(Ref</w:t>
        </w:r>
        <w:proofErr w:type="gramStart"/>
        <w:r w:rsidR="004A0AAD" w:rsidRPr="000A4CA7">
          <w:rPr>
            <w:rFonts w:eastAsiaTheme="minorEastAsia" w:cstheme="minorBidi"/>
            <w:b/>
            <w:kern w:val="2"/>
            <w:szCs w:val="22"/>
            <w:lang w:val="en-US" w:eastAsia="zh-CN"/>
          </w:rPr>
          <w:t>:ML1</w:t>
        </w:r>
        <w:proofErr w:type="gramEnd"/>
        <w:r w:rsidR="004A0AAD" w:rsidRPr="000A4CA7">
          <w:rPr>
            <w:rFonts w:eastAsiaTheme="minorEastAsia" w:cstheme="minorBidi"/>
            <w:b/>
            <w:kern w:val="2"/>
            <w:szCs w:val="22"/>
            <w:lang w:val="en-US" w:eastAsia="zh-CN"/>
          </w:rPr>
          <w:t>-2)</w:t>
        </w:r>
      </w:ins>
      <w:ins w:id="475" w:author="Alex" w:date="2020-04-20T15:17:00Z">
        <w:r>
          <w:rPr>
            <w:bCs/>
            <w:lang w:val="en-US"/>
          </w:rPr>
          <w:t>, machine learning based</w:t>
        </w:r>
      </w:ins>
      <w:ins w:id="476" w:author="Alex" w:date="2020-04-20T15:21:00Z">
        <w:r w:rsidR="007255E6">
          <w:rPr>
            <w:bCs/>
            <w:lang w:val="en-US"/>
          </w:rPr>
          <w:t xml:space="preserve"> </w:t>
        </w:r>
        <w:r w:rsidR="007255E6">
          <w:rPr>
            <w:rFonts w:eastAsiaTheme="minorEastAsia" w:cstheme="minorBidi"/>
            <w:b/>
            <w:kern w:val="2"/>
            <w:szCs w:val="22"/>
            <w:lang w:val="en-US" w:eastAsia="zh-CN"/>
          </w:rPr>
          <w:t>(Ref:ML1-9</w:t>
        </w:r>
        <w:r w:rsidR="007255E6" w:rsidRPr="00F028F5">
          <w:rPr>
            <w:rFonts w:eastAsiaTheme="minorEastAsia" w:cstheme="minorBidi"/>
            <w:b/>
            <w:kern w:val="2"/>
            <w:szCs w:val="22"/>
            <w:lang w:val="en-US" w:eastAsia="zh-CN"/>
          </w:rPr>
          <w:t>)</w:t>
        </w:r>
      </w:ins>
      <w:ins w:id="477" w:author="Alex" w:date="2020-04-20T15:18:00Z">
        <w:r>
          <w:rPr>
            <w:bCs/>
            <w:lang w:val="en-US"/>
          </w:rPr>
          <w:t>,</w:t>
        </w:r>
      </w:ins>
      <w:ins w:id="478" w:author="Alex" w:date="2020-04-20T15:17:00Z">
        <w:r>
          <w:rPr>
            <w:bCs/>
            <w:lang w:val="en-US"/>
          </w:rPr>
          <w:t xml:space="preserve"> and analytical equation based</w:t>
        </w:r>
      </w:ins>
      <w:ins w:id="479" w:author="Alex" w:date="2020-04-20T15:22:00Z">
        <w:r w:rsidR="007255E6">
          <w:rPr>
            <w:bCs/>
            <w:lang w:val="en-US"/>
          </w:rPr>
          <w:t xml:space="preserve"> </w:t>
        </w:r>
        <w:r w:rsidR="007255E6">
          <w:rPr>
            <w:rFonts w:eastAsiaTheme="minorEastAsia" w:cstheme="minorBidi"/>
            <w:b/>
            <w:kern w:val="2"/>
            <w:szCs w:val="22"/>
            <w:lang w:val="en-US" w:eastAsia="zh-CN"/>
          </w:rPr>
          <w:t>(Ref:ML1-10</w:t>
        </w:r>
        <w:r w:rsidR="007255E6" w:rsidRPr="00F028F5">
          <w:rPr>
            <w:rFonts w:eastAsiaTheme="minorEastAsia" w:cstheme="minorBidi"/>
            <w:b/>
            <w:kern w:val="2"/>
            <w:szCs w:val="22"/>
            <w:lang w:val="en-US" w:eastAsia="zh-CN"/>
          </w:rPr>
          <w:t>)</w:t>
        </w:r>
      </w:ins>
      <w:ins w:id="480" w:author="Alex" w:date="2020-04-20T15:18:00Z">
        <w:r>
          <w:rPr>
            <w:bCs/>
            <w:lang w:val="en-US"/>
          </w:rPr>
          <w:t>,</w:t>
        </w:r>
      </w:ins>
      <w:ins w:id="481" w:author="Alex" w:date="2020-04-20T15:15:00Z">
        <w:r>
          <w:rPr>
            <w:bCs/>
            <w:lang w:val="en-US"/>
          </w:rPr>
          <w:t xml:space="preserve"> approaches as </w:t>
        </w:r>
      </w:ins>
      <w:ins w:id="482" w:author="Alex" w:date="2020-04-20T15:18:00Z">
        <w:r>
          <w:rPr>
            <w:bCs/>
            <w:lang w:val="en-US"/>
          </w:rPr>
          <w:t>detailed</w:t>
        </w:r>
      </w:ins>
      <w:ins w:id="483" w:author="Alex" w:date="2020-04-20T15:15:00Z">
        <w:r>
          <w:rPr>
            <w:bCs/>
            <w:lang w:val="en-US"/>
          </w:rPr>
          <w:t xml:space="preserve"> in Methods section.</w:t>
        </w:r>
      </w:ins>
      <w:ins w:id="484" w:author="Alex" w:date="2020-04-20T15:14:00Z">
        <w:r>
          <w:rPr>
            <w:bCs/>
            <w:lang w:val="en-US"/>
          </w:rPr>
          <w:t xml:space="preserve"> </w:t>
        </w:r>
      </w:ins>
      <w:ins w:id="485" w:author="Alex" w:date="2020-04-20T15:15:00Z">
        <w:r>
          <w:rPr>
            <w:bCs/>
            <w:lang w:val="en-US"/>
          </w:rPr>
          <w:t>We used the C/T-</w:t>
        </w:r>
      </w:ins>
      <w:ins w:id="486" w:author="Alex" w:date="2020-04-20T15:18:00Z">
        <w:r>
          <w:rPr>
            <w:bCs/>
            <w:lang w:val="en-US"/>
          </w:rPr>
          <w:t>only</w:t>
        </w:r>
      </w:ins>
      <w:ins w:id="487" w:author="Alex" w:date="2020-04-20T15:15:00Z">
        <w:r>
          <w:rPr>
            <w:bCs/>
            <w:lang w:val="en-US"/>
          </w:rPr>
          <w:t xml:space="preserve"> restricted space for the </w:t>
        </w:r>
        <w:proofErr w:type="spellStart"/>
        <w:r>
          <w:rPr>
            <w:bCs/>
            <w:lang w:val="en-US"/>
          </w:rPr>
          <w:t>i</w:t>
        </w:r>
        <w:proofErr w:type="spellEnd"/>
        <w:r>
          <w:rPr>
            <w:bCs/>
            <w:lang w:val="en-US"/>
          </w:rPr>
          <w:t>-motifs</w:t>
        </w:r>
      </w:ins>
      <w:ins w:id="488" w:author="Alex" w:date="2020-04-20T15:18:00Z">
        <w:r>
          <w:rPr>
            <w:bCs/>
            <w:lang w:val="en-US"/>
          </w:rPr>
          <w:t>, for which this work contributes an extensive set of systematic experimental data</w:t>
        </w:r>
      </w:ins>
      <w:ins w:id="489" w:author="Alex" w:date="2020-04-20T15:16:00Z">
        <w:r>
          <w:rPr>
            <w:bCs/>
            <w:lang w:val="en-US"/>
          </w:rPr>
          <w:t>, therefore our models for</w:t>
        </w:r>
      </w:ins>
      <w:ins w:id="490" w:author="Alex" w:date="2020-04-20T15:15:00Z">
        <w:r>
          <w:rPr>
            <w:rFonts w:eastAsiaTheme="minorEastAsia" w:cstheme="minorBidi"/>
            <w:kern w:val="2"/>
            <w:szCs w:val="22"/>
            <w:lang w:val="en-US" w:eastAsia="zh-CN"/>
          </w:rPr>
          <w:t xml:space="preserve"> </w:t>
        </w:r>
        <w:r w:rsidRPr="00C72B12">
          <w:rPr>
            <w:rFonts w:eastAsiaTheme="minorEastAsia"/>
            <w:i/>
          </w:rPr>
          <w:t>T</w:t>
        </w:r>
        <w:r w:rsidRPr="00C72B12">
          <w:rPr>
            <w:rFonts w:eastAsiaTheme="minorEastAsia"/>
            <w:i/>
            <w:vertAlign w:val="subscript"/>
          </w:rPr>
          <w:t>m</w:t>
        </w:r>
        <w:r>
          <w:rPr>
            <w:rFonts w:eastAsiaTheme="minorEastAsia" w:cstheme="minorBidi"/>
            <w:kern w:val="2"/>
            <w:szCs w:val="22"/>
            <w:lang w:val="en-US" w:eastAsia="zh-CN"/>
          </w:rPr>
          <w:t xml:space="preserve"> melting temperatures (at pH 7.0) or the </w:t>
        </w:r>
        <w:r w:rsidRPr="00FF5D5D">
          <w:rPr>
            <w:rFonts w:eastAsiaTheme="minorEastAsia"/>
            <w:i/>
          </w:rPr>
          <w:t>pH</w:t>
        </w:r>
        <w:r w:rsidRPr="00FF5D5D">
          <w:rPr>
            <w:rFonts w:eastAsiaTheme="minorEastAsia"/>
            <w:i/>
            <w:vertAlign w:val="subscript"/>
          </w:rPr>
          <w:t>T</w:t>
        </w:r>
        <w:r>
          <w:rPr>
            <w:rFonts w:eastAsiaTheme="minorEastAsia" w:cstheme="minorBidi"/>
            <w:kern w:val="2"/>
            <w:szCs w:val="22"/>
            <w:lang w:val="en-US" w:eastAsia="zh-CN"/>
          </w:rPr>
          <w:t xml:space="preserve"> pH transition mid-points</w:t>
        </w:r>
      </w:ins>
      <w:ins w:id="491" w:author="Alex" w:date="2020-04-20T15:16:00Z">
        <w:r>
          <w:rPr>
            <w:rFonts w:eastAsiaTheme="minorEastAsia" w:cstheme="minorBidi"/>
            <w:kern w:val="2"/>
            <w:szCs w:val="22"/>
            <w:lang w:val="en-US" w:eastAsia="zh-CN"/>
          </w:rPr>
          <w:t xml:space="preserve"> can be used only to draw conclusions for </w:t>
        </w:r>
      </w:ins>
      <w:ins w:id="492" w:author="Alex" w:date="2020-04-20T15:20:00Z">
        <w:r>
          <w:rPr>
            <w:rFonts w:eastAsiaTheme="minorEastAsia" w:cstheme="minorBidi"/>
            <w:kern w:val="2"/>
            <w:szCs w:val="22"/>
            <w:lang w:val="en-US" w:eastAsia="zh-CN"/>
          </w:rPr>
          <w:t xml:space="preserve">C/T-based </w:t>
        </w:r>
        <w:proofErr w:type="spellStart"/>
        <w:r>
          <w:rPr>
            <w:rFonts w:eastAsiaTheme="minorEastAsia" w:cstheme="minorBidi"/>
            <w:kern w:val="2"/>
            <w:szCs w:val="22"/>
            <w:lang w:val="en-US" w:eastAsia="zh-CN"/>
          </w:rPr>
          <w:t>i</w:t>
        </w:r>
        <w:proofErr w:type="spellEnd"/>
        <w:r>
          <w:rPr>
            <w:rFonts w:eastAsiaTheme="minorEastAsia" w:cstheme="minorBidi"/>
            <w:kern w:val="2"/>
            <w:szCs w:val="22"/>
            <w:lang w:val="en-US" w:eastAsia="zh-CN"/>
          </w:rPr>
          <w:t>-motif structures</w:t>
        </w:r>
      </w:ins>
      <w:ins w:id="493" w:author="Alex" w:date="2020-04-20T15:15:00Z">
        <w:r w:rsidR="007255E6">
          <w:rPr>
            <w:rFonts w:eastAsiaTheme="minorEastAsia" w:cstheme="minorBidi"/>
            <w:kern w:val="2"/>
            <w:szCs w:val="22"/>
            <w:lang w:val="en-US" w:eastAsia="zh-CN"/>
          </w:rPr>
          <w:t xml:space="preserve"> (</w:t>
        </w:r>
      </w:ins>
      <w:ins w:id="494" w:author="Alex" w:date="2020-04-20T15:22:00Z">
        <w:r w:rsidR="007255E6">
          <w:rPr>
            <w:rFonts w:eastAsiaTheme="minorEastAsia" w:cstheme="minorBidi"/>
            <w:kern w:val="2"/>
            <w:szCs w:val="22"/>
            <w:lang w:val="en-US" w:eastAsia="zh-CN"/>
          </w:rPr>
          <w:t>for instance, we do not take into account effect that may rise from competing Watson-Crick base-pairing while having G nucleobases in the loops</w:t>
        </w:r>
      </w:ins>
      <w:ins w:id="495" w:author="Alex" w:date="2020-04-20T15:24:00Z">
        <w:r w:rsidR="007255E6">
          <w:rPr>
            <w:rFonts w:eastAsiaTheme="minorEastAsia" w:cstheme="minorBidi"/>
            <w:kern w:val="2"/>
            <w:szCs w:val="22"/>
            <w:lang w:val="en-US" w:eastAsia="zh-CN"/>
          </w:rPr>
          <w:t>)</w:t>
        </w:r>
      </w:ins>
      <w:ins w:id="496" w:author="Alex" w:date="2020-04-23T00:14:00Z">
        <w:r w:rsidR="00DB0477">
          <w:rPr>
            <w:rFonts w:eastAsiaTheme="minorEastAsia" w:cstheme="minorBidi"/>
            <w:kern w:val="2"/>
            <w:szCs w:val="22"/>
            <w:lang w:val="en-US" w:eastAsia="zh-CN"/>
          </w:rPr>
          <w:t xml:space="preserve"> with similar restricted relation of the three spacer lengths (mostly with </w:t>
        </w:r>
      </w:ins>
      <w:ins w:id="497" w:author="Alex" w:date="2020-04-23T00:15:00Z">
        <w:r w:rsidR="00DB0477">
          <w:rPr>
            <w:rFonts w:eastAsiaTheme="minorEastAsia" w:cstheme="minorBidi"/>
            <w:kern w:val="2"/>
            <w:szCs w:val="22"/>
            <w:lang w:val="en-US" w:eastAsia="zh-CN"/>
          </w:rPr>
          <w:t xml:space="preserve">the </w:t>
        </w:r>
      </w:ins>
      <w:ins w:id="498" w:author="Alex" w:date="2020-04-23T00:14:00Z">
        <w:r w:rsidR="00DB0477">
          <w:rPr>
            <w:rFonts w:eastAsiaTheme="minorEastAsia" w:cstheme="minorBidi"/>
            <w:kern w:val="2"/>
            <w:szCs w:val="22"/>
            <w:lang w:val="en-US" w:eastAsia="zh-CN"/>
          </w:rPr>
          <w:t xml:space="preserve">two having </w:t>
        </w:r>
      </w:ins>
      <w:ins w:id="499" w:author="Alex" w:date="2020-04-23T00:15:00Z">
        <w:r w:rsidR="00DB0477">
          <w:rPr>
            <w:rFonts w:eastAsiaTheme="minorEastAsia" w:cstheme="minorBidi"/>
            <w:kern w:val="2"/>
            <w:szCs w:val="22"/>
            <w:lang w:val="en-US" w:eastAsia="zh-CN"/>
          </w:rPr>
          <w:t>the same</w:t>
        </w:r>
      </w:ins>
      <w:ins w:id="500" w:author="Alex" w:date="2020-04-23T00:14:00Z">
        <w:r w:rsidR="00DB0477">
          <w:rPr>
            <w:rFonts w:eastAsiaTheme="minorEastAsia" w:cstheme="minorBidi"/>
            <w:kern w:val="2"/>
            <w:szCs w:val="22"/>
            <w:lang w:val="en-US" w:eastAsia="zh-CN"/>
          </w:rPr>
          <w:t xml:space="preserve"> length)</w:t>
        </w:r>
      </w:ins>
      <w:ins w:id="501" w:author="Alex" w:date="2020-04-20T15:22:00Z">
        <w:r w:rsidR="007255E6">
          <w:rPr>
            <w:rFonts w:eastAsiaTheme="minorEastAsia" w:cstheme="minorBidi"/>
            <w:kern w:val="2"/>
            <w:szCs w:val="22"/>
            <w:lang w:val="en-US" w:eastAsia="zh-CN"/>
          </w:rPr>
          <w:t>.</w:t>
        </w:r>
      </w:ins>
    </w:p>
    <w:p w14:paraId="25CCD190" w14:textId="5922DA11" w:rsidR="00B5619E" w:rsidRDefault="007255E6" w:rsidP="00FB7847">
      <w:pPr>
        <w:pStyle w:val="NormalWeb"/>
        <w:jc w:val="both"/>
        <w:rPr>
          <w:ins w:id="502" w:author="Alex" w:date="2020-04-20T15:39:00Z"/>
          <w:rFonts w:eastAsiaTheme="minorEastAsia" w:cstheme="minorBidi"/>
          <w:kern w:val="2"/>
          <w:szCs w:val="22"/>
          <w:lang w:val="en-US" w:eastAsia="zh-CN"/>
        </w:rPr>
      </w:pPr>
      <w:ins w:id="503" w:author="Alex" w:date="2020-04-20T15:24:00Z">
        <w:r>
          <w:rPr>
            <w:rFonts w:eastAsiaTheme="minorEastAsia" w:cstheme="minorBidi"/>
            <w:kern w:val="2"/>
            <w:szCs w:val="22"/>
            <w:lang w:val="en-US" w:eastAsia="zh-CN"/>
          </w:rPr>
          <w:lastRenderedPageBreak/>
          <w:t xml:space="preserve">The first approach of creating a G4Hunter analogue for </w:t>
        </w:r>
        <w:proofErr w:type="spellStart"/>
        <w:r>
          <w:rPr>
            <w:rFonts w:eastAsiaTheme="minorEastAsia" w:cstheme="minorBidi"/>
            <w:kern w:val="2"/>
            <w:szCs w:val="22"/>
            <w:lang w:val="en-US" w:eastAsia="zh-CN"/>
          </w:rPr>
          <w:t>i</w:t>
        </w:r>
        <w:proofErr w:type="spellEnd"/>
        <w:r>
          <w:rPr>
            <w:rFonts w:eastAsiaTheme="minorEastAsia" w:cstheme="minorBidi"/>
            <w:kern w:val="2"/>
            <w:szCs w:val="22"/>
            <w:lang w:val="en-US" w:eastAsia="zh-CN"/>
          </w:rPr>
          <w:t xml:space="preserve">-motifs, while </w:t>
        </w:r>
      </w:ins>
      <w:ins w:id="504" w:author="Alex" w:date="2020-04-20T15:31:00Z">
        <w:r>
          <w:rPr>
            <w:rFonts w:eastAsiaTheme="minorEastAsia" w:cstheme="minorBidi"/>
            <w:kern w:val="2"/>
            <w:szCs w:val="22"/>
            <w:lang w:val="en-US" w:eastAsia="zh-CN"/>
          </w:rPr>
          <w:t>accounting</w:t>
        </w:r>
      </w:ins>
      <w:ins w:id="505" w:author="Alex" w:date="2020-04-20T15:29:00Z">
        <w:r>
          <w:rPr>
            <w:rFonts w:eastAsiaTheme="minorEastAsia" w:cstheme="minorBidi"/>
            <w:kern w:val="2"/>
            <w:szCs w:val="22"/>
            <w:lang w:val="en-US" w:eastAsia="zh-CN"/>
          </w:rPr>
          <w:t xml:space="preserve"> for C-tract-based</w:t>
        </w:r>
      </w:ins>
      <w:ins w:id="506" w:author="Alex" w:date="2020-04-20T15:31:00Z">
        <w:r>
          <w:rPr>
            <w:rFonts w:eastAsiaTheme="minorEastAsia" w:cstheme="minorBidi"/>
            <w:kern w:val="2"/>
            <w:szCs w:val="22"/>
            <w:lang w:val="en-US" w:eastAsia="zh-CN"/>
          </w:rPr>
          <w:t xml:space="preserve"> (instead of G4Hunter G-tracts)</w:t>
        </w:r>
      </w:ins>
      <w:ins w:id="507" w:author="Alex" w:date="2020-04-20T15:29:00Z">
        <w:r>
          <w:rPr>
            <w:rFonts w:eastAsiaTheme="minorEastAsia" w:cstheme="minorBidi"/>
            <w:kern w:val="2"/>
            <w:szCs w:val="22"/>
            <w:lang w:val="en-US" w:eastAsia="zh-CN"/>
          </w:rPr>
          <w:t xml:space="preserve"> scores and </w:t>
        </w:r>
      </w:ins>
      <w:ins w:id="508" w:author="Alex" w:date="2020-04-20T15:24:00Z">
        <w:r>
          <w:rPr>
            <w:rFonts w:eastAsiaTheme="minorEastAsia" w:cstheme="minorBidi"/>
            <w:kern w:val="2"/>
            <w:szCs w:val="22"/>
            <w:lang w:val="en-US" w:eastAsia="zh-CN"/>
          </w:rPr>
          <w:t xml:space="preserve">optimizing the scoring coefficients, resulted in models that </w:t>
        </w:r>
      </w:ins>
      <w:ins w:id="509" w:author="Alex" w:date="2020-04-20T15:30:00Z">
        <w:r>
          <w:rPr>
            <w:rFonts w:eastAsiaTheme="minorEastAsia" w:cstheme="minorBidi"/>
            <w:kern w:val="2"/>
            <w:szCs w:val="22"/>
            <w:lang w:val="en-US" w:eastAsia="zh-CN"/>
          </w:rPr>
          <w:t xml:space="preserve">assign </w:t>
        </w:r>
      </w:ins>
      <w:ins w:id="510" w:author="Alex" w:date="2020-04-20T15:34:00Z">
        <w:r w:rsidR="00F72E6A">
          <w:rPr>
            <w:rFonts w:eastAsiaTheme="minorEastAsia" w:cstheme="minorBidi"/>
            <w:kern w:val="2"/>
            <w:szCs w:val="22"/>
            <w:lang w:val="en-US" w:eastAsia="zh-CN"/>
          </w:rPr>
          <w:t xml:space="preserve">overall </w:t>
        </w:r>
      </w:ins>
      <w:ins w:id="511" w:author="Alex" w:date="2020-04-20T15:30:00Z">
        <w:r>
          <w:rPr>
            <w:rFonts w:eastAsiaTheme="minorEastAsia" w:cstheme="minorBidi"/>
            <w:kern w:val="2"/>
            <w:szCs w:val="22"/>
            <w:lang w:val="en-US" w:eastAsia="zh-CN"/>
          </w:rPr>
          <w:t>scores</w:t>
        </w:r>
      </w:ins>
      <w:ins w:id="512" w:author="Alex" w:date="2020-04-20T15:34:00Z">
        <w:r w:rsidR="00F72E6A">
          <w:rPr>
            <w:rFonts w:eastAsiaTheme="minorEastAsia" w:cstheme="minorBidi"/>
            <w:kern w:val="2"/>
            <w:szCs w:val="22"/>
            <w:lang w:val="en-US" w:eastAsia="zh-CN"/>
          </w:rPr>
          <w:t xml:space="preserve"> (</w:t>
        </w:r>
        <w:proofErr w:type="spellStart"/>
        <w:r w:rsidR="00F72E6A">
          <w:rPr>
            <w:rFonts w:eastAsiaTheme="minorEastAsia" w:cstheme="minorBidi"/>
            <w:kern w:val="2"/>
            <w:szCs w:val="22"/>
            <w:lang w:val="en-US" w:eastAsia="zh-CN"/>
          </w:rPr>
          <w:t>iM</w:t>
        </w:r>
        <w:r w:rsidR="00F72E6A" w:rsidRPr="00F72E6A">
          <w:rPr>
            <w:rFonts w:eastAsiaTheme="minorEastAsia" w:cstheme="minorBidi"/>
            <w:kern w:val="2"/>
            <w:szCs w:val="22"/>
            <w:vertAlign w:val="subscript"/>
            <w:lang w:val="en-US" w:eastAsia="zh-CN"/>
          </w:rPr>
          <w:t>score</w:t>
        </w:r>
        <w:proofErr w:type="spellEnd"/>
        <w:r w:rsidR="00F72E6A">
          <w:rPr>
            <w:rFonts w:eastAsiaTheme="minorEastAsia" w:cstheme="minorBidi"/>
            <w:kern w:val="2"/>
            <w:szCs w:val="22"/>
            <w:lang w:val="en-US" w:eastAsia="zh-CN"/>
          </w:rPr>
          <w:t>)</w:t>
        </w:r>
      </w:ins>
      <w:ins w:id="513" w:author="Alex" w:date="2020-04-20T15:30:00Z">
        <w:r>
          <w:rPr>
            <w:rFonts w:eastAsiaTheme="minorEastAsia" w:cstheme="minorBidi"/>
            <w:kern w:val="2"/>
            <w:szCs w:val="22"/>
            <w:lang w:val="en-US" w:eastAsia="zh-CN"/>
          </w:rPr>
          <w:t xml:space="preserve"> to</w:t>
        </w:r>
      </w:ins>
      <w:ins w:id="514" w:author="Alex" w:date="2020-04-20T15:24:00Z">
        <w:r>
          <w:rPr>
            <w:rFonts w:eastAsiaTheme="minorEastAsia" w:cstheme="minorBidi"/>
            <w:kern w:val="2"/>
            <w:szCs w:val="22"/>
            <w:lang w:val="en-US" w:eastAsia="zh-CN"/>
          </w:rPr>
          <w:t xml:space="preserve"> </w:t>
        </w:r>
        <w:proofErr w:type="spellStart"/>
        <w:r>
          <w:rPr>
            <w:rFonts w:eastAsiaTheme="minorEastAsia" w:cstheme="minorBidi"/>
            <w:kern w:val="2"/>
            <w:szCs w:val="22"/>
            <w:lang w:val="en-US" w:eastAsia="zh-CN"/>
          </w:rPr>
          <w:t>i</w:t>
        </w:r>
        <w:proofErr w:type="spellEnd"/>
        <w:r>
          <w:rPr>
            <w:rFonts w:eastAsiaTheme="minorEastAsia" w:cstheme="minorBidi"/>
            <w:kern w:val="2"/>
            <w:szCs w:val="22"/>
            <w:lang w:val="en-US" w:eastAsia="zh-CN"/>
          </w:rPr>
          <w:t xml:space="preserve">-motifs while capturing </w:t>
        </w:r>
      </w:ins>
      <w:ins w:id="515" w:author="Alex" w:date="2020-04-20T15:28:00Z">
        <w:r>
          <w:rPr>
            <w:rFonts w:eastAsiaTheme="minorEastAsia" w:cstheme="minorBidi"/>
            <w:kern w:val="2"/>
            <w:szCs w:val="22"/>
            <w:lang w:val="en-US" w:eastAsia="zh-CN"/>
          </w:rPr>
          <w:t xml:space="preserve">the </w:t>
        </w:r>
      </w:ins>
      <w:ins w:id="516" w:author="Alex" w:date="2020-04-20T15:30:00Z">
        <w:r w:rsidRPr="00C72B12">
          <w:rPr>
            <w:rFonts w:eastAsiaTheme="minorEastAsia"/>
            <w:i/>
          </w:rPr>
          <w:t>T</w:t>
        </w:r>
        <w:r w:rsidRPr="00C72B12">
          <w:rPr>
            <w:rFonts w:eastAsiaTheme="minorEastAsia"/>
            <w:i/>
            <w:vertAlign w:val="subscript"/>
          </w:rPr>
          <w:t>m</w:t>
        </w:r>
      </w:ins>
      <w:ins w:id="517" w:author="Alex" w:date="2020-04-20T15:28:00Z">
        <w:r>
          <w:rPr>
            <w:rFonts w:eastAsiaTheme="minorEastAsia" w:cstheme="minorBidi"/>
            <w:kern w:val="2"/>
            <w:szCs w:val="22"/>
            <w:lang w:val="en-US" w:eastAsia="zh-CN"/>
          </w:rPr>
          <w:t xml:space="preserve"> </w:t>
        </w:r>
      </w:ins>
      <w:ins w:id="518" w:author="Alex" w:date="2020-04-20T15:30:00Z">
        <w:r>
          <w:rPr>
            <w:rFonts w:eastAsiaTheme="minorEastAsia" w:cstheme="minorBidi"/>
            <w:kern w:val="2"/>
            <w:szCs w:val="22"/>
            <w:lang w:val="en-US" w:eastAsia="zh-CN"/>
          </w:rPr>
          <w:t>(</w:t>
        </w:r>
      </w:ins>
      <w:ins w:id="519" w:author="Alex" w:date="2020-04-20T15:32:00Z">
        <w:r w:rsidR="00F72E6A" w:rsidRPr="00C72B12">
          <w:rPr>
            <w:rFonts w:eastAsiaTheme="minorEastAsia"/>
            <w:i/>
          </w:rPr>
          <w:t>T</w:t>
        </w:r>
        <w:r w:rsidR="00F72E6A" w:rsidRPr="00C72B12">
          <w:rPr>
            <w:rFonts w:eastAsiaTheme="minorEastAsia"/>
            <w:i/>
            <w:vertAlign w:val="subscript"/>
          </w:rPr>
          <w:t>m</w:t>
        </w:r>
      </w:ins>
      <w:ins w:id="520" w:author="Liezel Tamon" w:date="2020-04-22T19:57:00Z">
        <w:r w:rsidR="00BD3C0B">
          <w:rPr>
            <w:rFonts w:eastAsiaTheme="minorEastAsia"/>
            <w:i/>
            <w:vertAlign w:val="subscript"/>
          </w:rPr>
          <w:t xml:space="preserve"> </w:t>
        </w:r>
        <w:r w:rsidR="00BD3C0B" w:rsidRPr="00657020">
          <w:rPr>
            <w:rFonts w:eastAsiaTheme="minorEastAsia"/>
            <w:i/>
          </w:rPr>
          <w:t>pred</w:t>
        </w:r>
      </w:ins>
      <w:ins w:id="521" w:author="Alex" w:date="2020-04-20T15:32:00Z">
        <w:r w:rsidR="00F72E6A">
          <w:rPr>
            <w:rFonts w:eastAsiaTheme="minorEastAsia" w:cstheme="minorBidi"/>
            <w:kern w:val="2"/>
            <w:szCs w:val="22"/>
            <w:lang w:val="en-US" w:eastAsia="zh-CN"/>
          </w:rPr>
          <w:t xml:space="preserve"> = </w:t>
        </w:r>
      </w:ins>
      <w:ins w:id="522" w:author="Liezel Tamon" w:date="2020-04-21T15:53:00Z">
        <w:r w:rsidR="00C42DD2">
          <w:rPr>
            <w:rFonts w:eastAsiaTheme="minorEastAsia" w:cstheme="minorBidi"/>
            <w:kern w:val="2"/>
            <w:szCs w:val="22"/>
            <w:lang w:val="en-US" w:eastAsia="zh-CN"/>
          </w:rPr>
          <w:t>55.15</w:t>
        </w:r>
      </w:ins>
      <w:ins w:id="523" w:author="Alex" w:date="2020-04-20T15:32:00Z">
        <w:r w:rsidR="00F72E6A">
          <w:rPr>
            <w:rFonts w:eastAsiaTheme="minorEastAsia" w:cstheme="minorBidi"/>
            <w:kern w:val="2"/>
            <w:szCs w:val="22"/>
            <w:lang w:val="en-US" w:eastAsia="zh-CN"/>
          </w:rPr>
          <w:t xml:space="preserve"> + </w:t>
        </w:r>
      </w:ins>
      <w:ins w:id="524" w:author="Liezel Tamon" w:date="2020-04-21T20:02:00Z">
        <w:r w:rsidR="007C7617">
          <w:rPr>
            <w:rFonts w:eastAsiaTheme="minorEastAsia" w:cstheme="minorBidi"/>
            <w:kern w:val="2"/>
            <w:szCs w:val="22"/>
            <w:lang w:val="en-US" w:eastAsia="zh-CN"/>
          </w:rPr>
          <w:t>0.6440</w:t>
        </w:r>
      </w:ins>
      <w:ins w:id="525" w:author="Alex" w:date="2020-04-20T15:34:00Z">
        <w:r w:rsidR="00F72E6A">
          <w:rPr>
            <w:rFonts w:eastAsiaTheme="minorEastAsia" w:cstheme="minorBidi"/>
            <w:kern w:val="2"/>
            <w:szCs w:val="22"/>
            <w:lang w:val="en-US" w:eastAsia="zh-CN"/>
          </w:rPr>
          <w:t xml:space="preserve"> </w:t>
        </w:r>
      </w:ins>
      <w:proofErr w:type="spellStart"/>
      <w:ins w:id="526" w:author="Alex" w:date="2020-04-20T15:33:00Z">
        <w:r w:rsidR="00F72E6A">
          <w:rPr>
            <w:rFonts w:eastAsiaTheme="minorEastAsia" w:cstheme="minorBidi"/>
            <w:kern w:val="2"/>
            <w:szCs w:val="22"/>
            <w:lang w:val="en-US" w:eastAsia="zh-CN"/>
          </w:rPr>
          <w:t>iM</w:t>
        </w:r>
        <w:r w:rsidR="00F72E6A" w:rsidRPr="00F72E6A">
          <w:rPr>
            <w:rFonts w:eastAsiaTheme="minorEastAsia" w:cstheme="minorBidi"/>
            <w:kern w:val="2"/>
            <w:szCs w:val="22"/>
            <w:vertAlign w:val="subscript"/>
            <w:lang w:val="en-US" w:eastAsia="zh-CN"/>
          </w:rPr>
          <w:t>score</w:t>
        </w:r>
      </w:ins>
      <w:ins w:id="527" w:author="Alex" w:date="2020-04-20T15:36:00Z">
        <w:r w:rsidR="00F72E6A" w:rsidRPr="00160BEC">
          <w:rPr>
            <w:rFonts w:eastAsiaTheme="minorEastAsia" w:cstheme="minorBidi"/>
            <w:i/>
            <w:kern w:val="2"/>
            <w:szCs w:val="22"/>
            <w:vertAlign w:val="superscript"/>
            <w:lang w:val="en-US" w:eastAsia="zh-CN"/>
          </w:rPr>
          <w:t>Tm</w:t>
        </w:r>
      </w:ins>
      <w:proofErr w:type="spellEnd"/>
      <w:ins w:id="528" w:author="Alex" w:date="2020-04-20T15:34:00Z">
        <w:r w:rsidR="00F72E6A">
          <w:rPr>
            <w:rFonts w:eastAsiaTheme="minorEastAsia" w:cstheme="minorBidi"/>
            <w:kern w:val="2"/>
            <w:szCs w:val="22"/>
            <w:lang w:val="en-US" w:eastAsia="zh-CN"/>
          </w:rPr>
          <w:t xml:space="preserve">, </w:t>
        </w:r>
      </w:ins>
      <w:ins w:id="529" w:author="Alex" w:date="2020-04-20T15:35:00Z">
        <w:r w:rsidR="00F72E6A">
          <w:rPr>
            <w:rFonts w:eastAsiaTheme="minorEastAsia" w:cstheme="minorBidi"/>
            <w:kern w:val="2"/>
            <w:szCs w:val="22"/>
            <w:lang w:val="en-US" w:eastAsia="zh-CN"/>
          </w:rPr>
          <w:t>Pearson’s R = 0.</w:t>
        </w:r>
      </w:ins>
      <w:ins w:id="530" w:author="Liezel Tamon" w:date="2020-04-21T15:53:00Z">
        <w:r w:rsidR="00C42DD2">
          <w:rPr>
            <w:rFonts w:eastAsiaTheme="minorEastAsia" w:cstheme="minorBidi"/>
            <w:kern w:val="2"/>
            <w:szCs w:val="22"/>
            <w:lang w:val="en-US" w:eastAsia="zh-CN"/>
          </w:rPr>
          <w:t>958</w:t>
        </w:r>
      </w:ins>
      <w:ins w:id="531" w:author="Alex" w:date="2020-04-20T15:46:00Z">
        <w:r w:rsidR="005D1089">
          <w:rPr>
            <w:rFonts w:eastAsiaTheme="minorEastAsia" w:cstheme="minorBidi"/>
            <w:kern w:val="2"/>
            <w:szCs w:val="22"/>
            <w:lang w:val="en-US" w:eastAsia="zh-CN"/>
          </w:rPr>
          <w:t xml:space="preserve">, </w:t>
        </w:r>
        <w:r w:rsidR="005D1089" w:rsidRPr="005D1089">
          <w:rPr>
            <w:rFonts w:eastAsiaTheme="minorEastAsia" w:cstheme="minorBidi"/>
            <w:b/>
            <w:kern w:val="2"/>
            <w:szCs w:val="22"/>
            <w:lang w:val="en-US" w:eastAsia="zh-CN"/>
          </w:rPr>
          <w:t>Figure S</w:t>
        </w:r>
      </w:ins>
      <w:ins w:id="532" w:author="Alex" w:date="2020-04-20T15:47:00Z">
        <w:r w:rsidR="005D1089" w:rsidRPr="005D1089">
          <w:rPr>
            <w:rFonts w:eastAsiaTheme="minorEastAsia" w:cstheme="minorBidi"/>
            <w:b/>
            <w:kern w:val="2"/>
            <w:szCs w:val="22"/>
            <w:lang w:val="en-US" w:eastAsia="zh-CN"/>
          </w:rPr>
          <w:t>_</w:t>
        </w:r>
      </w:ins>
      <w:ins w:id="533" w:author="Alex" w:date="2020-04-20T15:46:00Z">
        <w:r w:rsidR="00106DD1">
          <w:rPr>
            <w:rFonts w:eastAsiaTheme="minorEastAsia" w:cstheme="minorBidi"/>
            <w:b/>
            <w:kern w:val="2"/>
            <w:szCs w:val="22"/>
            <w:lang w:val="en-US" w:eastAsia="zh-CN"/>
          </w:rPr>
          <w:t>ML</w:t>
        </w:r>
        <w:r w:rsidR="005D1089" w:rsidRPr="005D1089">
          <w:rPr>
            <w:rFonts w:eastAsiaTheme="minorEastAsia" w:cstheme="minorBidi"/>
            <w:b/>
            <w:kern w:val="2"/>
            <w:szCs w:val="22"/>
            <w:lang w:val="en-US" w:eastAsia="zh-CN"/>
          </w:rPr>
          <w:t>_A</w:t>
        </w:r>
      </w:ins>
      <w:ins w:id="534" w:author="Alex" w:date="2020-04-20T15:30:00Z">
        <w:r>
          <w:rPr>
            <w:rFonts w:eastAsiaTheme="minorEastAsia" w:cstheme="minorBidi"/>
            <w:kern w:val="2"/>
            <w:szCs w:val="22"/>
            <w:lang w:val="en-US" w:eastAsia="zh-CN"/>
          </w:rPr>
          <w:t xml:space="preserve">) </w:t>
        </w:r>
      </w:ins>
      <w:ins w:id="535" w:author="Alex" w:date="2020-04-20T15:28:00Z">
        <w:r>
          <w:rPr>
            <w:rFonts w:eastAsiaTheme="minorEastAsia" w:cstheme="minorBidi"/>
            <w:kern w:val="2"/>
            <w:szCs w:val="22"/>
            <w:lang w:val="en-US" w:eastAsia="zh-CN"/>
          </w:rPr>
          <w:t xml:space="preserve">and </w:t>
        </w:r>
      </w:ins>
      <w:ins w:id="536" w:author="Alex" w:date="2020-04-20T15:30:00Z">
        <w:r w:rsidRPr="00C054D5">
          <w:rPr>
            <w:rFonts w:eastAsiaTheme="minorEastAsia"/>
            <w:i/>
          </w:rPr>
          <w:t>pH</w:t>
        </w:r>
        <w:r w:rsidRPr="00C054D5">
          <w:rPr>
            <w:rFonts w:eastAsiaTheme="minorEastAsia"/>
            <w:i/>
            <w:vertAlign w:val="subscript"/>
          </w:rPr>
          <w:t>T</w:t>
        </w:r>
      </w:ins>
      <w:ins w:id="537" w:author="Alex" w:date="2020-04-20T15:28:00Z">
        <w:r>
          <w:rPr>
            <w:rFonts w:eastAsiaTheme="minorEastAsia" w:cstheme="minorBidi"/>
            <w:kern w:val="2"/>
            <w:szCs w:val="22"/>
            <w:lang w:val="en-US" w:eastAsia="zh-CN"/>
          </w:rPr>
          <w:t xml:space="preserve"> </w:t>
        </w:r>
      </w:ins>
      <w:ins w:id="538" w:author="Alex" w:date="2020-04-20T15:35:00Z">
        <w:r w:rsidR="00F72E6A">
          <w:rPr>
            <w:rFonts w:eastAsiaTheme="minorEastAsia" w:cstheme="minorBidi"/>
            <w:kern w:val="2"/>
            <w:szCs w:val="22"/>
            <w:lang w:val="en-US" w:eastAsia="zh-CN"/>
          </w:rPr>
          <w:t>(</w:t>
        </w:r>
      </w:ins>
      <w:ins w:id="539" w:author="Alex" w:date="2020-04-20T15:36:00Z">
        <w:r w:rsidR="00F72E6A" w:rsidRPr="00C054D5">
          <w:rPr>
            <w:rFonts w:eastAsiaTheme="minorEastAsia"/>
            <w:i/>
          </w:rPr>
          <w:t>pH</w:t>
        </w:r>
        <w:r w:rsidR="00F72E6A" w:rsidRPr="00C054D5">
          <w:rPr>
            <w:rFonts w:eastAsiaTheme="minorEastAsia"/>
            <w:i/>
            <w:vertAlign w:val="subscript"/>
          </w:rPr>
          <w:t>T</w:t>
        </w:r>
      </w:ins>
      <w:ins w:id="540" w:author="Liezel Tamon" w:date="2020-04-22T19:58:00Z">
        <w:r w:rsidR="00BD3C0B">
          <w:rPr>
            <w:rFonts w:eastAsiaTheme="minorEastAsia"/>
            <w:i/>
            <w:vertAlign w:val="subscript"/>
          </w:rPr>
          <w:t xml:space="preserve"> </w:t>
        </w:r>
        <w:r w:rsidR="00BD3C0B" w:rsidRPr="00657020">
          <w:rPr>
            <w:rFonts w:eastAsiaTheme="minorEastAsia"/>
            <w:i/>
          </w:rPr>
          <w:t>pred</w:t>
        </w:r>
      </w:ins>
      <w:ins w:id="541" w:author="Alex" w:date="2020-04-20T15:36:00Z">
        <w:r w:rsidR="00F72E6A">
          <w:rPr>
            <w:rFonts w:eastAsiaTheme="minorEastAsia" w:cstheme="minorBidi"/>
            <w:kern w:val="2"/>
            <w:szCs w:val="22"/>
            <w:lang w:val="en-US" w:eastAsia="zh-CN"/>
          </w:rPr>
          <w:t xml:space="preserve"> = </w:t>
        </w:r>
      </w:ins>
      <w:ins w:id="542" w:author="Liezel Tamon" w:date="2020-04-21T15:53:00Z">
        <w:r w:rsidR="00C42DD2">
          <w:rPr>
            <w:rFonts w:eastAsiaTheme="minorEastAsia" w:cstheme="minorBidi"/>
            <w:kern w:val="2"/>
            <w:szCs w:val="22"/>
            <w:lang w:val="en-US" w:eastAsia="zh-CN"/>
          </w:rPr>
          <w:t>6.13</w:t>
        </w:r>
      </w:ins>
      <w:ins w:id="543" w:author="Alex" w:date="2020-04-20T15:44:00Z">
        <w:r w:rsidR="005D1089">
          <w:rPr>
            <w:rFonts w:eastAsiaTheme="minorEastAsia" w:cstheme="minorBidi"/>
            <w:kern w:val="2"/>
            <w:szCs w:val="22"/>
            <w:lang w:val="en-US" w:eastAsia="zh-CN"/>
          </w:rPr>
          <w:t xml:space="preserve"> </w:t>
        </w:r>
      </w:ins>
      <w:ins w:id="544" w:author="Alex" w:date="2020-04-20T15:36:00Z">
        <w:r w:rsidR="00F72E6A">
          <w:rPr>
            <w:rFonts w:eastAsiaTheme="minorEastAsia" w:cstheme="minorBidi"/>
            <w:kern w:val="2"/>
            <w:szCs w:val="22"/>
            <w:lang w:val="en-US" w:eastAsia="zh-CN"/>
          </w:rPr>
          <w:t xml:space="preserve">+ </w:t>
        </w:r>
      </w:ins>
      <w:ins w:id="545" w:author="Liezel Tamon" w:date="2020-04-21T15:53:00Z">
        <w:r w:rsidR="00C42DD2">
          <w:rPr>
            <w:rFonts w:eastAsiaTheme="minorEastAsia" w:cstheme="minorBidi"/>
            <w:kern w:val="2"/>
            <w:szCs w:val="22"/>
            <w:lang w:val="en-US" w:eastAsia="zh-CN"/>
          </w:rPr>
          <w:t xml:space="preserve">0.0188 </w:t>
        </w:r>
      </w:ins>
      <w:proofErr w:type="spellStart"/>
      <w:ins w:id="546" w:author="Alex" w:date="2020-04-20T15:36:00Z">
        <w:r w:rsidR="00F72E6A">
          <w:rPr>
            <w:rFonts w:eastAsiaTheme="minorEastAsia" w:cstheme="minorBidi"/>
            <w:kern w:val="2"/>
            <w:szCs w:val="22"/>
            <w:lang w:val="en-US" w:eastAsia="zh-CN"/>
          </w:rPr>
          <w:t>iM</w:t>
        </w:r>
        <w:r w:rsidR="00F72E6A" w:rsidRPr="00F72E6A">
          <w:rPr>
            <w:rFonts w:eastAsiaTheme="minorEastAsia" w:cstheme="minorBidi"/>
            <w:kern w:val="2"/>
            <w:szCs w:val="22"/>
            <w:vertAlign w:val="subscript"/>
            <w:lang w:val="en-US" w:eastAsia="zh-CN"/>
          </w:rPr>
          <w:t>score</w:t>
        </w:r>
      </w:ins>
      <w:ins w:id="547" w:author="Alex" w:date="2020-04-20T15:37:00Z">
        <w:r w:rsidR="00F72E6A" w:rsidRPr="00160BEC">
          <w:rPr>
            <w:rFonts w:eastAsiaTheme="minorEastAsia" w:cstheme="minorBidi"/>
            <w:i/>
            <w:kern w:val="2"/>
            <w:szCs w:val="22"/>
            <w:vertAlign w:val="superscript"/>
            <w:lang w:val="en-US" w:eastAsia="zh-CN"/>
          </w:rPr>
          <w:t>pH</w:t>
        </w:r>
      </w:ins>
      <w:ins w:id="548" w:author="Alex" w:date="2020-04-20T15:38:00Z">
        <w:r w:rsidR="00F72E6A" w:rsidRPr="00160BEC">
          <w:rPr>
            <w:rFonts w:eastAsiaTheme="minorEastAsia" w:cstheme="minorBidi"/>
            <w:i/>
            <w:kern w:val="2"/>
            <w:szCs w:val="22"/>
            <w:vertAlign w:val="superscript"/>
            <w:lang w:val="en-US" w:eastAsia="zh-CN"/>
          </w:rPr>
          <w:t>t</w:t>
        </w:r>
      </w:ins>
      <w:proofErr w:type="spellEnd"/>
      <w:ins w:id="549" w:author="Alex" w:date="2020-04-20T15:39:00Z">
        <w:r w:rsidR="00160BEC">
          <w:rPr>
            <w:rFonts w:eastAsiaTheme="minorEastAsia" w:cstheme="minorBidi"/>
            <w:kern w:val="2"/>
            <w:szCs w:val="22"/>
            <w:lang w:val="en-US" w:eastAsia="zh-CN"/>
          </w:rPr>
          <w:t xml:space="preserve">, Pearson’s R = </w:t>
        </w:r>
      </w:ins>
      <w:ins w:id="550" w:author="Alex" w:date="2020-04-20T15:44:00Z">
        <w:r w:rsidR="005D1089">
          <w:rPr>
            <w:rFonts w:eastAsiaTheme="minorEastAsia" w:cstheme="minorBidi"/>
            <w:kern w:val="2"/>
            <w:szCs w:val="22"/>
            <w:lang w:val="en-US" w:eastAsia="zh-CN"/>
          </w:rPr>
          <w:t>0</w:t>
        </w:r>
      </w:ins>
      <w:ins w:id="551" w:author="Alex" w:date="2020-04-20T15:39:00Z">
        <w:r w:rsidR="00160BEC">
          <w:rPr>
            <w:rFonts w:eastAsiaTheme="minorEastAsia" w:cstheme="minorBidi"/>
            <w:kern w:val="2"/>
            <w:szCs w:val="22"/>
            <w:lang w:val="en-US" w:eastAsia="zh-CN"/>
          </w:rPr>
          <w:t>.</w:t>
        </w:r>
      </w:ins>
      <w:ins w:id="552" w:author="Liezel Tamon" w:date="2020-04-21T15:53:00Z">
        <w:r w:rsidR="00C42DD2">
          <w:rPr>
            <w:rFonts w:eastAsiaTheme="minorEastAsia" w:cstheme="minorBidi"/>
            <w:kern w:val="2"/>
            <w:szCs w:val="22"/>
            <w:lang w:val="en-US" w:eastAsia="zh-CN"/>
          </w:rPr>
          <w:t>915</w:t>
        </w:r>
      </w:ins>
      <w:ins w:id="553" w:author="Alex" w:date="2020-04-20T15:47:00Z">
        <w:r w:rsidR="005D1089">
          <w:rPr>
            <w:rFonts w:eastAsiaTheme="minorEastAsia" w:cstheme="minorBidi"/>
            <w:kern w:val="2"/>
            <w:szCs w:val="22"/>
            <w:lang w:val="en-US" w:eastAsia="zh-CN"/>
          </w:rPr>
          <w:t xml:space="preserve">, </w:t>
        </w:r>
        <w:r w:rsidR="00106DD1">
          <w:rPr>
            <w:rFonts w:eastAsiaTheme="minorEastAsia" w:cstheme="minorBidi"/>
            <w:b/>
            <w:kern w:val="2"/>
            <w:szCs w:val="22"/>
            <w:lang w:val="en-US" w:eastAsia="zh-CN"/>
          </w:rPr>
          <w:t>Figure S_ML</w:t>
        </w:r>
        <w:r w:rsidR="005D1089" w:rsidRPr="005D1089">
          <w:rPr>
            <w:rFonts w:eastAsiaTheme="minorEastAsia" w:cstheme="minorBidi"/>
            <w:b/>
            <w:kern w:val="2"/>
            <w:szCs w:val="22"/>
            <w:lang w:val="en-US" w:eastAsia="zh-CN"/>
          </w:rPr>
          <w:t>_</w:t>
        </w:r>
        <w:r w:rsidR="005D1089">
          <w:rPr>
            <w:rFonts w:eastAsiaTheme="minorEastAsia" w:cstheme="minorBidi"/>
            <w:b/>
            <w:kern w:val="2"/>
            <w:szCs w:val="22"/>
            <w:lang w:val="en-US" w:eastAsia="zh-CN"/>
          </w:rPr>
          <w:t>B</w:t>
        </w:r>
      </w:ins>
      <w:ins w:id="554" w:author="Alex" w:date="2020-04-20T15:35:00Z">
        <w:r w:rsidR="00F72E6A">
          <w:rPr>
            <w:rFonts w:eastAsiaTheme="minorEastAsia" w:cstheme="minorBidi"/>
            <w:kern w:val="2"/>
            <w:szCs w:val="22"/>
            <w:lang w:val="en-US" w:eastAsia="zh-CN"/>
          </w:rPr>
          <w:t xml:space="preserve">) </w:t>
        </w:r>
      </w:ins>
      <w:ins w:id="555" w:author="Alex" w:date="2020-04-20T15:28:00Z">
        <w:r>
          <w:rPr>
            <w:rFonts w:eastAsiaTheme="minorEastAsia" w:cstheme="minorBidi"/>
            <w:kern w:val="2"/>
            <w:szCs w:val="22"/>
            <w:lang w:val="en-US" w:eastAsia="zh-CN"/>
          </w:rPr>
          <w:t>dependences.</w:t>
        </w:r>
      </w:ins>
    </w:p>
    <w:p w14:paraId="64DAF966" w14:textId="4ACBF0AC" w:rsidR="00160BEC" w:rsidRDefault="00160BEC" w:rsidP="00FB7847">
      <w:pPr>
        <w:pStyle w:val="NormalWeb"/>
        <w:jc w:val="both"/>
        <w:rPr>
          <w:ins w:id="556" w:author="Alex" w:date="2020-04-20T15:47:00Z"/>
          <w:rFonts w:eastAsiaTheme="minorEastAsia" w:cstheme="minorBidi"/>
          <w:kern w:val="2"/>
          <w:szCs w:val="22"/>
          <w:lang w:val="en-US" w:eastAsia="zh-CN"/>
        </w:rPr>
      </w:pPr>
      <w:bookmarkStart w:id="557" w:name="_GoBack"/>
      <w:bookmarkEnd w:id="557"/>
    </w:p>
    <w:p w14:paraId="2A3CCC58" w14:textId="30C9E2AF" w:rsidR="00106DD1" w:rsidRDefault="005D1089" w:rsidP="00FB7847">
      <w:pPr>
        <w:pStyle w:val="NormalWeb"/>
        <w:jc w:val="both"/>
        <w:rPr>
          <w:ins w:id="558" w:author="Alex" w:date="2020-04-23T01:27:00Z"/>
          <w:rFonts w:eastAsiaTheme="minorEastAsia" w:cstheme="minorBidi"/>
          <w:kern w:val="2"/>
          <w:szCs w:val="22"/>
          <w:lang w:val="en-US" w:eastAsia="zh-CN"/>
        </w:rPr>
      </w:pPr>
      <w:ins w:id="559" w:author="Alex" w:date="2020-04-20T15:47:00Z">
        <w:r>
          <w:rPr>
            <w:rFonts w:eastAsiaTheme="minorEastAsia" w:cstheme="minorBidi"/>
            <w:kern w:val="2"/>
            <w:szCs w:val="22"/>
            <w:lang w:val="en-US" w:eastAsia="zh-CN"/>
          </w:rPr>
          <w:t>&lt;</w:t>
        </w:r>
        <w:r w:rsidRPr="00106DD1">
          <w:rPr>
            <w:rFonts w:eastAsiaTheme="minorEastAsia" w:cstheme="minorBidi"/>
            <w:b/>
            <w:kern w:val="2"/>
            <w:szCs w:val="22"/>
            <w:lang w:val="en-US" w:eastAsia="zh-CN"/>
          </w:rPr>
          <w:t>Figure S_ML</w:t>
        </w:r>
      </w:ins>
      <w:ins w:id="560" w:author="Alex" w:date="2020-04-20T16:30:00Z">
        <w:r w:rsidR="000108CB">
          <w:rPr>
            <w:rFonts w:eastAsiaTheme="minorEastAsia" w:cstheme="minorBidi"/>
            <w:kern w:val="2"/>
            <w:szCs w:val="22"/>
            <w:lang w:val="en-US" w:eastAsia="zh-CN"/>
          </w:rPr>
          <w:t xml:space="preserve"> (</w:t>
        </w:r>
      </w:ins>
      <w:ins w:id="561" w:author="Alex" w:date="2020-04-20T16:31:00Z">
        <w:r w:rsidR="000108CB">
          <w:rPr>
            <w:rFonts w:eastAsiaTheme="minorEastAsia" w:cstheme="minorBidi"/>
            <w:kern w:val="2"/>
            <w:szCs w:val="22"/>
            <w:lang w:val="en-US" w:eastAsia="zh-CN"/>
          </w:rPr>
          <w:t xml:space="preserve">to be moved to a right position in </w:t>
        </w:r>
        <w:proofErr w:type="spellStart"/>
        <w:r w:rsidR="000108CB" w:rsidRPr="00106DD1">
          <w:rPr>
            <w:rFonts w:eastAsiaTheme="minorEastAsia" w:cstheme="minorBidi"/>
            <w:b/>
            <w:kern w:val="2"/>
            <w:szCs w:val="22"/>
            <w:lang w:val="en-US" w:eastAsia="zh-CN"/>
          </w:rPr>
          <w:t>SupInfo</w:t>
        </w:r>
      </w:ins>
      <w:proofErr w:type="spellEnd"/>
      <w:ins w:id="562" w:author="Alex" w:date="2020-04-20T16:30:00Z">
        <w:r w:rsidR="000108CB">
          <w:rPr>
            <w:rFonts w:eastAsiaTheme="minorEastAsia" w:cstheme="minorBidi"/>
            <w:kern w:val="2"/>
            <w:szCs w:val="22"/>
            <w:lang w:val="en-US" w:eastAsia="zh-CN"/>
          </w:rPr>
          <w:t>)</w:t>
        </w:r>
      </w:ins>
      <w:ins w:id="563" w:author="Alex" w:date="2020-04-20T15:47:00Z">
        <w:r>
          <w:rPr>
            <w:rFonts w:eastAsiaTheme="minorEastAsia" w:cstheme="minorBidi"/>
            <w:kern w:val="2"/>
            <w:szCs w:val="22"/>
            <w:lang w:val="en-US" w:eastAsia="zh-CN"/>
          </w:rPr>
          <w:t>&gt;</w:t>
        </w:r>
      </w:ins>
    </w:p>
    <w:p w14:paraId="79780570" w14:textId="594EDF6B" w:rsidR="00106DD1" w:rsidRDefault="00106DD1" w:rsidP="00FB7847">
      <w:pPr>
        <w:pStyle w:val="NormalWeb"/>
        <w:jc w:val="both"/>
        <w:rPr>
          <w:ins w:id="564" w:author="Alex" w:date="2020-04-20T15:47:00Z"/>
          <w:rFonts w:eastAsiaTheme="minorEastAsia" w:cstheme="minorBidi"/>
          <w:kern w:val="2"/>
          <w:szCs w:val="22"/>
          <w:lang w:val="en-US" w:eastAsia="zh-CN"/>
        </w:rPr>
      </w:pPr>
      <w:ins w:id="565" w:author="Alex" w:date="2020-04-23T01:30:00Z">
        <w:r>
          <w:rPr>
            <w:rFonts w:eastAsiaTheme="minorEastAsia" w:cstheme="minorBidi"/>
            <w:noProof/>
            <w:kern w:val="2"/>
            <w:szCs w:val="22"/>
            <w:lang w:val="en-US" w:eastAsia="en-US"/>
          </w:rPr>
          <w:drawing>
            <wp:inline distT="0" distB="0" distL="0" distR="0" wp14:anchorId="41DDEB41" wp14:editId="7996FF37">
              <wp:extent cx="6480048" cy="25405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S_ML.png"/>
                      <pic:cNvPicPr/>
                    </pic:nvPicPr>
                    <pic:blipFill>
                      <a:blip r:embed="rId13">
                        <a:extLst>
                          <a:ext uri="{28A0092B-C50C-407E-A947-70E740481C1C}">
                            <a14:useLocalDpi xmlns:a14="http://schemas.microsoft.com/office/drawing/2010/main" val="0"/>
                          </a:ext>
                        </a:extLst>
                      </a:blip>
                      <a:stretch>
                        <a:fillRect/>
                      </a:stretch>
                    </pic:blipFill>
                    <pic:spPr>
                      <a:xfrm>
                        <a:off x="0" y="0"/>
                        <a:ext cx="6480048" cy="2540508"/>
                      </a:xfrm>
                      <a:prstGeom prst="rect">
                        <a:avLst/>
                      </a:prstGeom>
                    </pic:spPr>
                  </pic:pic>
                </a:graphicData>
              </a:graphic>
            </wp:inline>
          </w:drawing>
        </w:r>
      </w:ins>
    </w:p>
    <w:p w14:paraId="41398012" w14:textId="1D954B56" w:rsidR="00F40340" w:rsidRDefault="000D2EE6" w:rsidP="00FB7847">
      <w:pPr>
        <w:pStyle w:val="NormalWeb"/>
        <w:jc w:val="both"/>
        <w:rPr>
          <w:ins w:id="566" w:author="Alex" w:date="2020-04-23T00:25:00Z"/>
          <w:color w:val="auto"/>
        </w:rPr>
      </w:pPr>
      <w:ins w:id="567" w:author="Alex" w:date="2020-04-20T16:02:00Z">
        <w:r w:rsidRPr="00106DD1">
          <w:rPr>
            <w:rFonts w:eastAsiaTheme="minorEastAsia" w:cstheme="minorBidi"/>
            <w:b/>
            <w:i/>
            <w:kern w:val="2"/>
            <w:szCs w:val="22"/>
            <w:lang w:val="en-US" w:eastAsia="zh-CN"/>
          </w:rPr>
          <w:t>Figure S_ML1.</w:t>
        </w:r>
        <w:r w:rsidRPr="00300254">
          <w:rPr>
            <w:rFonts w:eastAsiaTheme="minorEastAsia" w:cstheme="minorBidi"/>
            <w:i/>
            <w:kern w:val="2"/>
            <w:szCs w:val="22"/>
            <w:lang w:val="en-US" w:eastAsia="zh-CN"/>
          </w:rPr>
          <w:t xml:space="preserve"> Correlation plots between the experimental stability measures</w:t>
        </w:r>
      </w:ins>
      <w:ins w:id="568" w:author="Alex" w:date="2020-04-20T16:05:00Z">
        <w:r w:rsidRPr="00300254">
          <w:rPr>
            <w:rFonts w:eastAsiaTheme="minorEastAsia" w:cstheme="minorBidi"/>
            <w:i/>
            <w:kern w:val="2"/>
            <w:szCs w:val="22"/>
            <w:lang w:val="en-US" w:eastAsia="zh-CN"/>
          </w:rPr>
          <w:t xml:space="preserve"> (</w:t>
        </w:r>
        <w:r w:rsidRPr="00300254">
          <w:rPr>
            <w:rFonts w:eastAsiaTheme="minorEastAsia"/>
            <w:i/>
          </w:rPr>
          <w:t>T</w:t>
        </w:r>
        <w:r w:rsidRPr="00300254">
          <w:rPr>
            <w:rFonts w:eastAsiaTheme="minorEastAsia"/>
            <w:i/>
            <w:vertAlign w:val="subscript"/>
          </w:rPr>
          <w:t>m</w:t>
        </w:r>
        <w:r w:rsidRPr="00300254">
          <w:rPr>
            <w:rFonts w:eastAsiaTheme="minorEastAsia"/>
            <w:i/>
          </w:rPr>
          <w:t xml:space="preserve"> at pH 7 and pH</w:t>
        </w:r>
        <w:r w:rsidRPr="00300254">
          <w:rPr>
            <w:rFonts w:eastAsiaTheme="minorEastAsia"/>
            <w:i/>
            <w:vertAlign w:val="subscript"/>
          </w:rPr>
          <w:t>T</w:t>
        </w:r>
        <w:r w:rsidRPr="00300254">
          <w:rPr>
            <w:rFonts w:eastAsiaTheme="minorEastAsia" w:cstheme="minorBidi"/>
            <w:i/>
            <w:kern w:val="2"/>
            <w:szCs w:val="22"/>
            <w:lang w:val="en-US" w:eastAsia="zh-CN"/>
          </w:rPr>
          <w:t>)</w:t>
        </w:r>
      </w:ins>
      <w:ins w:id="569" w:author="Alex" w:date="2020-04-20T16:02:00Z">
        <w:r w:rsidRPr="00300254">
          <w:rPr>
            <w:rFonts w:eastAsiaTheme="minorEastAsia" w:cstheme="minorBidi"/>
            <w:i/>
            <w:kern w:val="2"/>
            <w:szCs w:val="22"/>
            <w:lang w:val="en-US" w:eastAsia="zh-CN"/>
          </w:rPr>
          <w:t xml:space="preserve"> and the </w:t>
        </w:r>
      </w:ins>
      <w:proofErr w:type="spellStart"/>
      <w:ins w:id="570" w:author="Alex" w:date="2020-04-20T16:03:00Z">
        <w:r w:rsidRPr="00300254">
          <w:rPr>
            <w:rFonts w:eastAsiaTheme="minorEastAsia" w:cstheme="minorBidi"/>
            <w:i/>
            <w:kern w:val="2"/>
            <w:szCs w:val="22"/>
            <w:lang w:val="en-US" w:eastAsia="zh-CN"/>
          </w:rPr>
          <w:t>i</w:t>
        </w:r>
        <w:proofErr w:type="spellEnd"/>
        <w:r w:rsidRPr="00300254">
          <w:rPr>
            <w:rFonts w:eastAsiaTheme="minorEastAsia" w:cstheme="minorBidi"/>
            <w:i/>
            <w:kern w:val="2"/>
            <w:szCs w:val="22"/>
            <w:lang w:val="en-US" w:eastAsia="zh-CN"/>
          </w:rPr>
          <w:t>-motif stability scores</w:t>
        </w:r>
      </w:ins>
      <w:ins w:id="571" w:author="Alex" w:date="2020-04-20T16:06:00Z">
        <w:r w:rsidRPr="00300254">
          <w:rPr>
            <w:rFonts w:eastAsiaTheme="minorEastAsia" w:cstheme="minorBidi"/>
            <w:i/>
            <w:kern w:val="2"/>
            <w:szCs w:val="22"/>
            <w:lang w:val="en-US" w:eastAsia="zh-CN"/>
          </w:rPr>
          <w:t xml:space="preserve"> (</w:t>
        </w:r>
        <w:proofErr w:type="spellStart"/>
        <w:r w:rsidRPr="00300254">
          <w:rPr>
            <w:rFonts w:eastAsiaTheme="minorEastAsia" w:cstheme="minorBidi"/>
            <w:i/>
            <w:kern w:val="2"/>
            <w:szCs w:val="22"/>
            <w:lang w:val="en-US" w:eastAsia="zh-CN"/>
          </w:rPr>
          <w:t>iM</w:t>
        </w:r>
        <w:r w:rsidRPr="00300254">
          <w:rPr>
            <w:rFonts w:eastAsiaTheme="minorEastAsia" w:cstheme="minorBidi"/>
            <w:i/>
            <w:kern w:val="2"/>
            <w:szCs w:val="22"/>
            <w:vertAlign w:val="subscript"/>
            <w:lang w:val="en-US" w:eastAsia="zh-CN"/>
          </w:rPr>
          <w:t>score</w:t>
        </w:r>
        <w:proofErr w:type="spellEnd"/>
        <w:r w:rsidRPr="00300254">
          <w:rPr>
            <w:rFonts w:eastAsiaTheme="minorEastAsia" w:cstheme="minorBidi"/>
            <w:i/>
            <w:kern w:val="2"/>
            <w:szCs w:val="22"/>
            <w:lang w:val="en-US" w:eastAsia="zh-CN"/>
          </w:rPr>
          <w:t>)</w:t>
        </w:r>
      </w:ins>
      <w:ins w:id="572" w:author="Alex" w:date="2020-04-20T16:03:00Z">
        <w:r w:rsidRPr="00300254">
          <w:rPr>
            <w:rFonts w:eastAsiaTheme="minorEastAsia" w:cstheme="minorBidi"/>
            <w:i/>
            <w:kern w:val="2"/>
            <w:szCs w:val="22"/>
            <w:lang w:val="en-US" w:eastAsia="zh-CN"/>
          </w:rPr>
          <w:t xml:space="preserve"> obtained via </w:t>
        </w:r>
      </w:ins>
      <w:ins w:id="573" w:author="Alex" w:date="2020-04-20T16:06:00Z">
        <w:r w:rsidRPr="00300254">
          <w:rPr>
            <w:rFonts w:eastAsiaTheme="minorEastAsia" w:cstheme="minorBidi"/>
            <w:i/>
            <w:kern w:val="2"/>
            <w:szCs w:val="22"/>
            <w:lang w:val="en-US" w:eastAsia="zh-CN"/>
          </w:rPr>
          <w:t>optimized models</w:t>
        </w:r>
      </w:ins>
      <w:ins w:id="574" w:author="Alex" w:date="2020-04-20T16:03:00Z">
        <w:r w:rsidRPr="00300254">
          <w:rPr>
            <w:rFonts w:eastAsiaTheme="minorEastAsia" w:cstheme="minorBidi"/>
            <w:i/>
            <w:kern w:val="2"/>
            <w:szCs w:val="22"/>
            <w:lang w:val="en-US" w:eastAsia="zh-CN"/>
          </w:rPr>
          <w:t xml:space="preserve"> analogous to G4Hunter. Plots are brought for both </w:t>
        </w:r>
      </w:ins>
      <w:ins w:id="575" w:author="Alex" w:date="2020-04-20T16:06:00Z">
        <w:r w:rsidRPr="00300254">
          <w:rPr>
            <w:rFonts w:eastAsiaTheme="minorEastAsia"/>
            <w:i/>
          </w:rPr>
          <w:t>T</w:t>
        </w:r>
        <w:r w:rsidRPr="00300254">
          <w:rPr>
            <w:rFonts w:eastAsiaTheme="minorEastAsia"/>
            <w:i/>
            <w:vertAlign w:val="subscript"/>
          </w:rPr>
          <w:t>m</w:t>
        </w:r>
      </w:ins>
      <w:ins w:id="576" w:author="Alex" w:date="2020-04-20T16:03:00Z">
        <w:r w:rsidRPr="00300254">
          <w:rPr>
            <w:rFonts w:eastAsiaTheme="minorEastAsia" w:cstheme="minorBidi"/>
            <w:i/>
            <w:kern w:val="2"/>
            <w:szCs w:val="22"/>
            <w:lang w:val="en-US" w:eastAsia="zh-CN"/>
          </w:rPr>
          <w:t xml:space="preserve"> vs. </w:t>
        </w:r>
      </w:ins>
      <w:proofErr w:type="spellStart"/>
      <w:ins w:id="577" w:author="Alex" w:date="2020-04-20T16:06:00Z">
        <w:r w:rsidRPr="00300254">
          <w:rPr>
            <w:rFonts w:eastAsiaTheme="minorEastAsia" w:cstheme="minorBidi"/>
            <w:i/>
            <w:kern w:val="2"/>
            <w:szCs w:val="22"/>
            <w:lang w:val="en-US" w:eastAsia="zh-CN"/>
          </w:rPr>
          <w:t>iM</w:t>
        </w:r>
        <w:r w:rsidRPr="00300254">
          <w:rPr>
            <w:rFonts w:eastAsiaTheme="minorEastAsia" w:cstheme="minorBidi"/>
            <w:i/>
            <w:kern w:val="2"/>
            <w:szCs w:val="22"/>
            <w:vertAlign w:val="subscript"/>
            <w:lang w:val="en-US" w:eastAsia="zh-CN"/>
          </w:rPr>
          <w:t>score</w:t>
        </w:r>
        <w:r w:rsidRPr="00300254">
          <w:rPr>
            <w:rFonts w:eastAsiaTheme="minorEastAsia" w:cstheme="minorBidi"/>
            <w:i/>
            <w:kern w:val="2"/>
            <w:szCs w:val="22"/>
            <w:vertAlign w:val="superscript"/>
            <w:lang w:val="en-US" w:eastAsia="zh-CN"/>
          </w:rPr>
          <w:t>Tm</w:t>
        </w:r>
      </w:ins>
      <w:proofErr w:type="spellEnd"/>
      <w:ins w:id="578" w:author="Alex" w:date="2020-04-20T16:04:00Z">
        <w:r w:rsidRPr="00300254">
          <w:rPr>
            <w:rFonts w:eastAsiaTheme="minorEastAsia" w:cstheme="minorBidi"/>
            <w:i/>
            <w:kern w:val="2"/>
            <w:szCs w:val="22"/>
            <w:lang w:val="en-US" w:eastAsia="zh-CN"/>
          </w:rPr>
          <w:t xml:space="preserve"> </w:t>
        </w:r>
      </w:ins>
      <w:ins w:id="579" w:author="Alex" w:date="2020-04-20T16:07:00Z">
        <w:r w:rsidRPr="00300254">
          <w:rPr>
            <w:rFonts w:eastAsiaTheme="minorEastAsia" w:cstheme="minorBidi"/>
            <w:i/>
            <w:kern w:val="2"/>
            <w:szCs w:val="22"/>
            <w:lang w:val="en-US" w:eastAsia="zh-CN"/>
          </w:rPr>
          <w:t>(</w:t>
        </w:r>
        <w:r w:rsidRPr="00300254">
          <w:rPr>
            <w:rFonts w:eastAsiaTheme="minorEastAsia" w:cstheme="minorBidi"/>
            <w:b/>
            <w:i/>
            <w:kern w:val="2"/>
            <w:szCs w:val="22"/>
            <w:lang w:val="en-US" w:eastAsia="zh-CN"/>
          </w:rPr>
          <w:t>A</w:t>
        </w:r>
        <w:r w:rsidRPr="00300254">
          <w:rPr>
            <w:rFonts w:eastAsiaTheme="minorEastAsia" w:cstheme="minorBidi"/>
            <w:i/>
            <w:kern w:val="2"/>
            <w:szCs w:val="22"/>
            <w:lang w:val="en-US" w:eastAsia="zh-CN"/>
          </w:rPr>
          <w:t xml:space="preserve">) </w:t>
        </w:r>
      </w:ins>
      <w:ins w:id="580" w:author="Alex" w:date="2020-04-20T16:04:00Z">
        <w:r w:rsidRPr="00300254">
          <w:rPr>
            <w:rFonts w:eastAsiaTheme="minorEastAsia" w:cstheme="minorBidi"/>
            <w:i/>
            <w:kern w:val="2"/>
            <w:szCs w:val="22"/>
            <w:lang w:val="en-US" w:eastAsia="zh-CN"/>
          </w:rPr>
          <w:t xml:space="preserve">and </w:t>
        </w:r>
      </w:ins>
      <w:ins w:id="581" w:author="Alex" w:date="2020-04-20T16:06:00Z">
        <w:r w:rsidRPr="00300254">
          <w:rPr>
            <w:rFonts w:eastAsiaTheme="minorEastAsia"/>
            <w:i/>
          </w:rPr>
          <w:t>pH</w:t>
        </w:r>
        <w:r w:rsidRPr="00300254">
          <w:rPr>
            <w:rFonts w:eastAsiaTheme="minorEastAsia"/>
            <w:i/>
            <w:vertAlign w:val="subscript"/>
          </w:rPr>
          <w:t>T</w:t>
        </w:r>
      </w:ins>
      <w:ins w:id="582" w:author="Alex" w:date="2020-04-20T16:04:00Z">
        <w:r w:rsidRPr="00300254">
          <w:rPr>
            <w:rFonts w:eastAsiaTheme="minorEastAsia" w:cstheme="minorBidi"/>
            <w:i/>
            <w:kern w:val="2"/>
            <w:szCs w:val="22"/>
            <w:lang w:val="en-US" w:eastAsia="zh-CN"/>
          </w:rPr>
          <w:t xml:space="preserve"> vs. </w:t>
        </w:r>
      </w:ins>
      <w:proofErr w:type="spellStart"/>
      <w:ins w:id="583" w:author="Alex" w:date="2020-04-20T16:07:00Z">
        <w:r w:rsidRPr="00300254">
          <w:rPr>
            <w:rFonts w:eastAsiaTheme="minorEastAsia" w:cstheme="minorBidi"/>
            <w:i/>
            <w:kern w:val="2"/>
            <w:szCs w:val="22"/>
            <w:lang w:val="en-US" w:eastAsia="zh-CN"/>
          </w:rPr>
          <w:t>iM</w:t>
        </w:r>
        <w:r w:rsidRPr="00300254">
          <w:rPr>
            <w:rFonts w:eastAsiaTheme="minorEastAsia" w:cstheme="minorBidi"/>
            <w:i/>
            <w:kern w:val="2"/>
            <w:szCs w:val="22"/>
            <w:vertAlign w:val="subscript"/>
            <w:lang w:val="en-US" w:eastAsia="zh-CN"/>
          </w:rPr>
          <w:t>score</w:t>
        </w:r>
        <w:r w:rsidRPr="00300254">
          <w:rPr>
            <w:rFonts w:eastAsiaTheme="minorEastAsia" w:cstheme="minorBidi"/>
            <w:i/>
            <w:kern w:val="2"/>
            <w:szCs w:val="22"/>
            <w:vertAlign w:val="superscript"/>
            <w:lang w:val="en-US" w:eastAsia="zh-CN"/>
          </w:rPr>
          <w:t>pHt</w:t>
        </w:r>
      </w:ins>
      <w:proofErr w:type="spellEnd"/>
      <w:ins w:id="584" w:author="Alex" w:date="2020-04-20T16:04:00Z">
        <w:r w:rsidRPr="00300254">
          <w:rPr>
            <w:rFonts w:eastAsiaTheme="minorEastAsia" w:cstheme="minorBidi"/>
            <w:i/>
            <w:kern w:val="2"/>
            <w:szCs w:val="22"/>
            <w:lang w:val="en-US" w:eastAsia="zh-CN"/>
          </w:rPr>
          <w:t xml:space="preserve"> </w:t>
        </w:r>
      </w:ins>
      <w:ins w:id="585" w:author="Alex" w:date="2020-04-20T16:07:00Z">
        <w:r w:rsidRPr="00300254">
          <w:rPr>
            <w:rFonts w:eastAsiaTheme="minorEastAsia" w:cstheme="minorBidi"/>
            <w:i/>
            <w:kern w:val="2"/>
            <w:szCs w:val="22"/>
            <w:lang w:val="en-US" w:eastAsia="zh-CN"/>
          </w:rPr>
          <w:t>(</w:t>
        </w:r>
        <w:r w:rsidRPr="00300254">
          <w:rPr>
            <w:rFonts w:eastAsiaTheme="minorEastAsia" w:cstheme="minorBidi"/>
            <w:b/>
            <w:i/>
            <w:kern w:val="2"/>
            <w:szCs w:val="22"/>
            <w:lang w:val="en-US" w:eastAsia="zh-CN"/>
          </w:rPr>
          <w:t>B</w:t>
        </w:r>
        <w:r w:rsidRPr="00300254">
          <w:rPr>
            <w:rFonts w:eastAsiaTheme="minorEastAsia" w:cstheme="minorBidi"/>
            <w:i/>
            <w:kern w:val="2"/>
            <w:szCs w:val="22"/>
            <w:lang w:val="en-US" w:eastAsia="zh-CN"/>
          </w:rPr>
          <w:t xml:space="preserve">) </w:t>
        </w:r>
      </w:ins>
      <w:ins w:id="586" w:author="Alex" w:date="2020-04-20T16:04:00Z">
        <w:r w:rsidRPr="00300254">
          <w:rPr>
            <w:rFonts w:eastAsiaTheme="minorEastAsia" w:cstheme="minorBidi"/>
            <w:i/>
            <w:kern w:val="2"/>
            <w:szCs w:val="22"/>
            <w:lang w:val="en-US" w:eastAsia="zh-CN"/>
          </w:rPr>
          <w:t>dependencies. The correlation equations and the Pearson</w:t>
        </w:r>
      </w:ins>
      <w:ins w:id="587" w:author="Alex" w:date="2020-04-20T16:05:00Z">
        <w:r w:rsidRPr="00300254">
          <w:rPr>
            <w:rFonts w:eastAsiaTheme="minorEastAsia" w:cstheme="minorBidi"/>
            <w:i/>
            <w:kern w:val="2"/>
            <w:szCs w:val="22"/>
            <w:lang w:val="en-US" w:eastAsia="zh-CN"/>
          </w:rPr>
          <w:t xml:space="preserve">’s correlation </w:t>
        </w:r>
      </w:ins>
      <w:ins w:id="588" w:author="Alex" w:date="2020-04-20T16:07:00Z">
        <w:r w:rsidRPr="00300254">
          <w:rPr>
            <w:rFonts w:eastAsiaTheme="minorEastAsia" w:cstheme="minorBidi"/>
            <w:i/>
            <w:kern w:val="2"/>
            <w:szCs w:val="22"/>
            <w:lang w:val="en-US" w:eastAsia="zh-CN"/>
          </w:rPr>
          <w:t>coefficients (R)</w:t>
        </w:r>
      </w:ins>
      <w:ins w:id="589" w:author="Alex" w:date="2020-04-20T16:05:00Z">
        <w:r w:rsidRPr="00300254">
          <w:rPr>
            <w:rFonts w:eastAsiaTheme="minorEastAsia" w:cstheme="minorBidi"/>
            <w:i/>
            <w:kern w:val="2"/>
            <w:szCs w:val="22"/>
            <w:lang w:val="en-US" w:eastAsia="zh-CN"/>
          </w:rPr>
          <w:t xml:space="preserve"> are brought on the individual plots</w:t>
        </w:r>
      </w:ins>
      <w:ins w:id="590" w:author="Alex" w:date="2020-04-23T00:16:00Z">
        <w:r w:rsidR="00DB0477">
          <w:rPr>
            <w:rFonts w:eastAsiaTheme="minorEastAsia" w:cstheme="minorBidi"/>
            <w:i/>
            <w:kern w:val="2"/>
            <w:szCs w:val="22"/>
            <w:lang w:val="en-US" w:eastAsia="zh-CN"/>
          </w:rPr>
          <w:t xml:space="preserve"> (</w:t>
        </w:r>
        <w:r w:rsidR="00DB0477" w:rsidRPr="00DB0477">
          <w:rPr>
            <w:rFonts w:eastAsiaTheme="minorEastAsia" w:cstheme="minorBidi"/>
            <w:b/>
            <w:i/>
            <w:kern w:val="2"/>
            <w:szCs w:val="22"/>
            <w:lang w:val="en-US" w:eastAsia="zh-CN"/>
          </w:rPr>
          <w:t>A</w:t>
        </w:r>
        <w:r w:rsidR="00DB0477">
          <w:rPr>
            <w:rFonts w:eastAsiaTheme="minorEastAsia" w:cstheme="minorBidi"/>
            <w:i/>
            <w:kern w:val="2"/>
            <w:szCs w:val="22"/>
            <w:lang w:val="en-US" w:eastAsia="zh-CN"/>
          </w:rPr>
          <w:t xml:space="preserve">, </w:t>
        </w:r>
        <w:r w:rsidR="00DB0477" w:rsidRPr="00DB0477">
          <w:rPr>
            <w:rFonts w:eastAsiaTheme="minorEastAsia" w:cstheme="minorBidi"/>
            <w:b/>
            <w:i/>
            <w:kern w:val="2"/>
            <w:szCs w:val="22"/>
            <w:lang w:val="en-US" w:eastAsia="zh-CN"/>
          </w:rPr>
          <w:t>B</w:t>
        </w:r>
        <w:r w:rsidR="00DB0477">
          <w:rPr>
            <w:rFonts w:eastAsiaTheme="minorEastAsia" w:cstheme="minorBidi"/>
            <w:i/>
            <w:kern w:val="2"/>
            <w:szCs w:val="22"/>
            <w:lang w:val="en-US" w:eastAsia="zh-CN"/>
          </w:rPr>
          <w:t>)</w:t>
        </w:r>
      </w:ins>
      <w:ins w:id="591" w:author="Alex" w:date="2020-04-20T16:05:00Z">
        <w:r w:rsidRPr="00300254">
          <w:rPr>
            <w:rFonts w:eastAsiaTheme="minorEastAsia" w:cstheme="minorBidi"/>
            <w:i/>
            <w:kern w:val="2"/>
            <w:szCs w:val="22"/>
            <w:lang w:val="en-US" w:eastAsia="zh-CN"/>
          </w:rPr>
          <w:t>.</w:t>
        </w:r>
      </w:ins>
      <w:ins w:id="592" w:author="Liezel Tamon" w:date="2020-04-22T20:00:00Z">
        <w:r w:rsidR="00EA6880">
          <w:rPr>
            <w:rFonts w:eastAsiaTheme="minorEastAsia" w:cstheme="minorBidi"/>
            <w:i/>
            <w:kern w:val="2"/>
            <w:szCs w:val="22"/>
            <w:lang w:val="en-US" w:eastAsia="zh-CN"/>
          </w:rPr>
          <w:t xml:space="preserve"> </w:t>
        </w:r>
      </w:ins>
      <w:ins w:id="593" w:author="Alex" w:date="2020-04-23T00:16:00Z">
        <w:r w:rsidR="00DB0477">
          <w:rPr>
            <w:rFonts w:eastAsiaTheme="minorEastAsia" w:cstheme="minorBidi"/>
            <w:i/>
            <w:kern w:val="2"/>
            <w:szCs w:val="22"/>
            <w:lang w:val="en-US" w:eastAsia="zh-CN"/>
          </w:rPr>
          <w:t>The t</w:t>
        </w:r>
      </w:ins>
      <w:ins w:id="594" w:author="Liezel Tamon" w:date="2020-04-22T20:03:00Z">
        <w:r w:rsidR="00EA6880">
          <w:rPr>
            <w:rFonts w:eastAsiaTheme="minorEastAsia" w:cstheme="minorBidi"/>
            <w:i/>
            <w:kern w:val="2"/>
            <w:szCs w:val="22"/>
            <w:lang w:val="en-US" w:eastAsia="zh-CN"/>
          </w:rPr>
          <w:t>able</w:t>
        </w:r>
      </w:ins>
      <w:ins w:id="595" w:author="Alex" w:date="2020-04-23T00:16:00Z">
        <w:r w:rsidR="00DB0477">
          <w:rPr>
            <w:rFonts w:eastAsiaTheme="minorEastAsia" w:cstheme="minorBidi"/>
            <w:i/>
            <w:kern w:val="2"/>
            <w:szCs w:val="22"/>
            <w:lang w:val="en-US" w:eastAsia="zh-CN"/>
          </w:rPr>
          <w:t xml:space="preserve"> in (</w:t>
        </w:r>
        <w:r w:rsidR="00DB0477" w:rsidRPr="00DB0477">
          <w:rPr>
            <w:rFonts w:eastAsiaTheme="minorEastAsia" w:cstheme="minorBidi"/>
            <w:b/>
            <w:i/>
            <w:kern w:val="2"/>
            <w:szCs w:val="22"/>
            <w:lang w:val="en-US" w:eastAsia="zh-CN"/>
          </w:rPr>
          <w:t>C</w:t>
        </w:r>
        <w:r w:rsidR="00DB0477">
          <w:rPr>
            <w:rFonts w:eastAsiaTheme="minorEastAsia" w:cstheme="minorBidi"/>
            <w:i/>
            <w:kern w:val="2"/>
            <w:szCs w:val="22"/>
            <w:lang w:val="en-US" w:eastAsia="zh-CN"/>
          </w:rPr>
          <w:t>)</w:t>
        </w:r>
      </w:ins>
      <w:ins w:id="596" w:author="Liezel Tamon" w:date="2020-04-22T20:03:00Z">
        <w:r w:rsidR="00EA6880">
          <w:rPr>
            <w:rFonts w:eastAsiaTheme="minorEastAsia" w:cstheme="minorBidi"/>
            <w:i/>
            <w:kern w:val="2"/>
            <w:szCs w:val="22"/>
            <w:lang w:val="en-US" w:eastAsia="zh-CN"/>
          </w:rPr>
          <w:t xml:space="preserve"> shows</w:t>
        </w:r>
      </w:ins>
      <w:ins w:id="597" w:author="Liezel Tamon" w:date="2020-04-22T20:01:00Z">
        <w:r w:rsidR="00EA6880" w:rsidRPr="00EA6880">
          <w:rPr>
            <w:rFonts w:eastAsiaTheme="minorEastAsia" w:cstheme="minorBidi"/>
            <w:i/>
            <w:kern w:val="2"/>
            <w:szCs w:val="22"/>
            <w:lang w:val="en-US" w:eastAsia="zh-CN"/>
          </w:rPr>
          <w:t xml:space="preserve"> the </w:t>
        </w:r>
        <w:r w:rsidR="00EA6880" w:rsidRPr="00657020">
          <w:rPr>
            <w:i/>
            <w:color w:val="auto"/>
          </w:rPr>
          <w:t>optimised positive scorin</w:t>
        </w:r>
      </w:ins>
      <w:ins w:id="598" w:author="Alex" w:date="2020-04-23T00:17:00Z">
        <w:r w:rsidR="00DB0477">
          <w:rPr>
            <w:i/>
            <w:color w:val="auto"/>
          </w:rPr>
          <w:t>g</w:t>
        </w:r>
      </w:ins>
      <w:ins w:id="599" w:author="Alex" w:date="2020-04-23T00:16:00Z">
        <w:r w:rsidR="00DB0477">
          <w:rPr>
            <w:i/>
            <w:color w:val="auto"/>
          </w:rPr>
          <w:t xml:space="preserve"> coefficnet</w:t>
        </w:r>
      </w:ins>
      <w:ins w:id="600" w:author="Liezel Tamon" w:date="2020-04-22T20:01:00Z">
        <w:r w:rsidR="00EA6880" w:rsidRPr="00657020">
          <w:rPr>
            <w:i/>
            <w:color w:val="auto"/>
          </w:rPr>
          <w:t xml:space="preserve"> </w:t>
        </w:r>
      </w:ins>
      <w:ins w:id="601" w:author="Liezel Tamon" w:date="2020-04-22T20:04:00Z">
        <w:r w:rsidR="00EA6880">
          <w:rPr>
            <w:i/>
            <w:color w:val="auto"/>
          </w:rPr>
          <w:t xml:space="preserve">of each </w:t>
        </w:r>
      </w:ins>
      <w:ins w:id="602" w:author="Liezel Tamon" w:date="2020-04-22T20:01:00Z">
        <w:r w:rsidR="00EA6880" w:rsidRPr="00657020">
          <w:rPr>
            <w:i/>
            <w:color w:val="auto"/>
          </w:rPr>
          <w:t>cytosine (counterpart of guanine in the case of G-quadruplexes) in a C-tract</w:t>
        </w:r>
      </w:ins>
      <w:ins w:id="603" w:author="Alex" w:date="2020-04-23T00:17:00Z">
        <w:r w:rsidR="00DB0477">
          <w:rPr>
            <w:i/>
            <w:color w:val="auto"/>
          </w:rPr>
          <w:t xml:space="preserve"> of a given</w:t>
        </w:r>
      </w:ins>
      <w:ins w:id="604" w:author="Liezel Tamon" w:date="2020-04-22T20:01:00Z">
        <w:r w:rsidR="00EA6880" w:rsidRPr="00657020">
          <w:rPr>
            <w:i/>
            <w:color w:val="auto"/>
          </w:rPr>
          <w:t xml:space="preserve"> lengt</w:t>
        </w:r>
      </w:ins>
      <w:ins w:id="605" w:author="Liezel Tamon" w:date="2020-04-22T20:02:00Z">
        <w:r w:rsidR="00EA6880" w:rsidRPr="00657020">
          <w:rPr>
            <w:i/>
            <w:color w:val="auto"/>
          </w:rPr>
          <w:t>h</w:t>
        </w:r>
      </w:ins>
      <w:ins w:id="606" w:author="Alex" w:date="2020-04-23T00:17:00Z">
        <w:r w:rsidR="00DB0477">
          <w:rPr>
            <w:i/>
            <w:color w:val="auto"/>
          </w:rPr>
          <w:t>, brought for</w:t>
        </w:r>
      </w:ins>
      <w:ins w:id="607" w:author="Liezel Tamon" w:date="2020-04-22T20:05:00Z">
        <w:r w:rsidR="00EA6880">
          <w:rPr>
            <w:i/>
            <w:color w:val="auto"/>
          </w:rPr>
          <w:t xml:space="preserve"> </w:t>
        </w:r>
      </w:ins>
      <w:ins w:id="608" w:author="Alex" w:date="2020-04-23T00:17:00Z">
        <w:r w:rsidR="00DB0477">
          <w:rPr>
            <w:i/>
            <w:color w:val="auto"/>
          </w:rPr>
          <w:t>both</w:t>
        </w:r>
      </w:ins>
      <w:ins w:id="609" w:author="Liezel Tamon" w:date="2020-04-22T20:05:00Z">
        <w:r w:rsidR="00EA6880">
          <w:rPr>
            <w:i/>
            <w:color w:val="auto"/>
          </w:rPr>
          <w:t xml:space="preserve"> T</w:t>
        </w:r>
        <w:r w:rsidR="00EA6880" w:rsidRPr="00657020">
          <w:rPr>
            <w:i/>
            <w:color w:val="auto"/>
            <w:vertAlign w:val="subscript"/>
          </w:rPr>
          <w:t>m</w:t>
        </w:r>
        <w:r w:rsidR="00EA6880">
          <w:rPr>
            <w:i/>
            <w:color w:val="auto"/>
          </w:rPr>
          <w:t xml:space="preserve"> and pH</w:t>
        </w:r>
        <w:r w:rsidR="00EA6880" w:rsidRPr="00657020">
          <w:rPr>
            <w:i/>
            <w:color w:val="auto"/>
            <w:vertAlign w:val="subscript"/>
          </w:rPr>
          <w:t>T</w:t>
        </w:r>
      </w:ins>
      <w:ins w:id="610" w:author="Liezel Tamon" w:date="2020-04-22T20:02:00Z">
        <w:r w:rsidR="00EA6880" w:rsidRPr="00657020">
          <w:rPr>
            <w:color w:val="auto"/>
          </w:rPr>
          <w:t>.</w:t>
        </w:r>
      </w:ins>
    </w:p>
    <w:p w14:paraId="0967FA74" w14:textId="77777777" w:rsidR="00DD7392" w:rsidRPr="00657020" w:rsidRDefault="00DD7392" w:rsidP="00FB7847">
      <w:pPr>
        <w:pStyle w:val="NormalWeb"/>
        <w:jc w:val="both"/>
        <w:rPr>
          <w:ins w:id="611" w:author="Alex" w:date="2020-04-20T15:39:00Z"/>
          <w:rFonts w:eastAsiaTheme="minorEastAsia" w:cstheme="minorBidi"/>
          <w:i/>
          <w:kern w:val="2"/>
          <w:szCs w:val="22"/>
          <w:lang w:val="en-US" w:eastAsia="zh-CN"/>
        </w:rPr>
      </w:pPr>
    </w:p>
    <w:p w14:paraId="3F9EB438" w14:textId="00A996B7" w:rsidR="00160BEC" w:rsidRDefault="005D1089" w:rsidP="00FB7847">
      <w:pPr>
        <w:pStyle w:val="NormalWeb"/>
        <w:jc w:val="both"/>
        <w:rPr>
          <w:ins w:id="612" w:author="Alex" w:date="2020-04-20T15:51:00Z"/>
          <w:bCs/>
          <w:lang w:val="en-US"/>
        </w:rPr>
      </w:pPr>
      <w:ins w:id="613" w:author="Alex" w:date="2020-04-20T15:51:00Z">
        <w:r>
          <w:rPr>
            <w:bCs/>
            <w:lang w:val="en-US"/>
          </w:rPr>
          <w:t xml:space="preserve">In general, the above approach resulted </w:t>
        </w:r>
      </w:ins>
      <w:ins w:id="614" w:author="Alex" w:date="2020-04-20T15:52:00Z">
        <w:r>
          <w:rPr>
            <w:bCs/>
            <w:lang w:val="en-US"/>
          </w:rPr>
          <w:t xml:space="preserve">in </w:t>
        </w:r>
        <w:r w:rsidR="008537E8">
          <w:rPr>
            <w:bCs/>
            <w:lang w:val="en-US"/>
          </w:rPr>
          <w:t>all the scoring coefficients for the C-tracts of length 3 and shorter</w:t>
        </w:r>
      </w:ins>
      <w:ins w:id="615" w:author="Alex" w:date="2020-04-20T15:53:00Z">
        <w:r w:rsidR="008537E8">
          <w:rPr>
            <w:bCs/>
            <w:lang w:val="en-US"/>
          </w:rPr>
          <w:t xml:space="preserve"> to be optimized to 0, retaining only the coefficients for the tracts of length 4 (</w:t>
        </w:r>
      </w:ins>
      <w:ins w:id="616" w:author="Alex" w:date="2020-04-20T15:56:00Z">
        <w:r w:rsidR="008537E8">
          <w:rPr>
            <w:bCs/>
            <w:lang w:val="en-US"/>
          </w:rPr>
          <w:t>24.1 for</w:t>
        </w:r>
      </w:ins>
      <w:ins w:id="617" w:author="Alex" w:date="2020-04-20T15:57:00Z">
        <w:r w:rsidR="008537E8">
          <w:rPr>
            <w:bCs/>
            <w:lang w:val="en-US"/>
          </w:rPr>
          <w:t xml:space="preserve"> </w:t>
        </w:r>
        <w:proofErr w:type="spellStart"/>
        <w:r w:rsidR="008537E8">
          <w:rPr>
            <w:rFonts w:eastAsiaTheme="minorEastAsia" w:cstheme="minorBidi"/>
            <w:kern w:val="2"/>
            <w:szCs w:val="22"/>
            <w:lang w:val="en-US" w:eastAsia="zh-CN"/>
          </w:rPr>
          <w:t>iM</w:t>
        </w:r>
        <w:r w:rsidR="008537E8" w:rsidRPr="00F72E6A">
          <w:rPr>
            <w:rFonts w:eastAsiaTheme="minorEastAsia" w:cstheme="minorBidi"/>
            <w:kern w:val="2"/>
            <w:szCs w:val="22"/>
            <w:vertAlign w:val="subscript"/>
            <w:lang w:val="en-US" w:eastAsia="zh-CN"/>
          </w:rPr>
          <w:t>score</w:t>
        </w:r>
        <w:r w:rsidR="008537E8" w:rsidRPr="00160BEC">
          <w:rPr>
            <w:rFonts w:eastAsiaTheme="minorEastAsia" w:cstheme="minorBidi"/>
            <w:i/>
            <w:kern w:val="2"/>
            <w:szCs w:val="22"/>
            <w:vertAlign w:val="superscript"/>
            <w:lang w:val="en-US" w:eastAsia="zh-CN"/>
          </w:rPr>
          <w:t>Tm</w:t>
        </w:r>
      </w:ins>
      <w:proofErr w:type="spellEnd"/>
      <w:ins w:id="618" w:author="Alex" w:date="2020-04-20T15:56:00Z">
        <w:r w:rsidR="008537E8">
          <w:rPr>
            <w:bCs/>
            <w:lang w:val="en-US"/>
          </w:rPr>
          <w:t xml:space="preserve">, </w:t>
        </w:r>
      </w:ins>
      <w:ins w:id="619" w:author="Alex" w:date="2020-04-20T15:54:00Z">
        <w:r w:rsidR="008537E8">
          <w:rPr>
            <w:bCs/>
            <w:lang w:val="en-US"/>
          </w:rPr>
          <w:t>20.2</w:t>
        </w:r>
      </w:ins>
      <w:ins w:id="620" w:author="Alex" w:date="2020-04-20T15:56:00Z">
        <w:r w:rsidR="008537E8">
          <w:rPr>
            <w:bCs/>
            <w:lang w:val="en-US"/>
          </w:rPr>
          <w:t xml:space="preserve"> for</w:t>
        </w:r>
      </w:ins>
      <w:ins w:id="621" w:author="Alex" w:date="2020-04-20T15:58:00Z">
        <w:r w:rsidR="008537E8">
          <w:rPr>
            <w:bCs/>
            <w:lang w:val="en-US"/>
          </w:rPr>
          <w:t xml:space="preserve"> </w:t>
        </w:r>
        <w:proofErr w:type="spellStart"/>
        <w:r w:rsidR="008537E8">
          <w:rPr>
            <w:rFonts w:eastAsiaTheme="minorEastAsia" w:cstheme="minorBidi"/>
            <w:kern w:val="2"/>
            <w:szCs w:val="22"/>
            <w:lang w:val="en-US" w:eastAsia="zh-CN"/>
          </w:rPr>
          <w:t>iM</w:t>
        </w:r>
        <w:r w:rsidR="008537E8" w:rsidRPr="00F72E6A">
          <w:rPr>
            <w:rFonts w:eastAsiaTheme="minorEastAsia" w:cstheme="minorBidi"/>
            <w:kern w:val="2"/>
            <w:szCs w:val="22"/>
            <w:vertAlign w:val="subscript"/>
            <w:lang w:val="en-US" w:eastAsia="zh-CN"/>
          </w:rPr>
          <w:t>score</w:t>
        </w:r>
        <w:r w:rsidR="008537E8" w:rsidRPr="00160BEC">
          <w:rPr>
            <w:rFonts w:eastAsiaTheme="minorEastAsia" w:cstheme="minorBidi"/>
            <w:i/>
            <w:kern w:val="2"/>
            <w:szCs w:val="22"/>
            <w:vertAlign w:val="superscript"/>
            <w:lang w:val="en-US" w:eastAsia="zh-CN"/>
          </w:rPr>
          <w:t>pHt</w:t>
        </w:r>
      </w:ins>
      <w:proofErr w:type="spellEnd"/>
      <w:ins w:id="622" w:author="Alex" w:date="2020-04-20T15:53:00Z">
        <w:r w:rsidR="008537E8">
          <w:rPr>
            <w:bCs/>
            <w:lang w:val="en-US"/>
          </w:rPr>
          <w:t>)</w:t>
        </w:r>
      </w:ins>
      <w:ins w:id="623" w:author="Alex" w:date="2020-04-20T15:54:00Z">
        <w:r w:rsidR="008537E8">
          <w:rPr>
            <w:bCs/>
            <w:lang w:val="en-US"/>
          </w:rPr>
          <w:t>, 5</w:t>
        </w:r>
      </w:ins>
      <w:ins w:id="624" w:author="Alex" w:date="2020-04-20T15:55:00Z">
        <w:r w:rsidR="008537E8">
          <w:rPr>
            <w:bCs/>
            <w:lang w:val="en-US"/>
          </w:rPr>
          <w:t xml:space="preserve"> (</w:t>
        </w:r>
      </w:ins>
      <w:ins w:id="625" w:author="Alex" w:date="2020-04-20T15:56:00Z">
        <w:r w:rsidR="008537E8">
          <w:rPr>
            <w:bCs/>
            <w:lang w:val="en-US"/>
          </w:rPr>
          <w:t>37.0 for</w:t>
        </w:r>
      </w:ins>
      <w:ins w:id="626" w:author="Alex" w:date="2020-04-20T15:57:00Z">
        <w:r w:rsidR="008537E8">
          <w:rPr>
            <w:bCs/>
            <w:lang w:val="en-US"/>
          </w:rPr>
          <w:t xml:space="preserve"> </w:t>
        </w:r>
        <w:proofErr w:type="spellStart"/>
        <w:r w:rsidR="008537E8">
          <w:rPr>
            <w:rFonts w:eastAsiaTheme="minorEastAsia" w:cstheme="minorBidi"/>
            <w:kern w:val="2"/>
            <w:szCs w:val="22"/>
            <w:lang w:val="en-US" w:eastAsia="zh-CN"/>
          </w:rPr>
          <w:t>iM</w:t>
        </w:r>
        <w:r w:rsidR="008537E8" w:rsidRPr="00F72E6A">
          <w:rPr>
            <w:rFonts w:eastAsiaTheme="minorEastAsia" w:cstheme="minorBidi"/>
            <w:kern w:val="2"/>
            <w:szCs w:val="22"/>
            <w:vertAlign w:val="subscript"/>
            <w:lang w:val="en-US" w:eastAsia="zh-CN"/>
          </w:rPr>
          <w:t>score</w:t>
        </w:r>
        <w:r w:rsidR="008537E8" w:rsidRPr="00160BEC">
          <w:rPr>
            <w:rFonts w:eastAsiaTheme="minorEastAsia" w:cstheme="minorBidi"/>
            <w:i/>
            <w:kern w:val="2"/>
            <w:szCs w:val="22"/>
            <w:vertAlign w:val="superscript"/>
            <w:lang w:val="en-US" w:eastAsia="zh-CN"/>
          </w:rPr>
          <w:t>Tm</w:t>
        </w:r>
      </w:ins>
      <w:proofErr w:type="spellEnd"/>
      <w:ins w:id="627" w:author="Alex" w:date="2020-04-20T15:56:00Z">
        <w:r w:rsidR="008537E8">
          <w:rPr>
            <w:bCs/>
            <w:lang w:val="en-US"/>
          </w:rPr>
          <w:t xml:space="preserve">, </w:t>
        </w:r>
      </w:ins>
      <w:ins w:id="628" w:author="Alex" w:date="2020-04-20T15:55:00Z">
        <w:r w:rsidR="008537E8">
          <w:rPr>
            <w:bCs/>
            <w:lang w:val="en-US"/>
          </w:rPr>
          <w:t>31.4</w:t>
        </w:r>
      </w:ins>
      <w:ins w:id="629" w:author="Alex" w:date="2020-04-20T15:56:00Z">
        <w:r w:rsidR="008537E8">
          <w:rPr>
            <w:bCs/>
            <w:lang w:val="en-US"/>
          </w:rPr>
          <w:t xml:space="preserve"> for</w:t>
        </w:r>
      </w:ins>
      <w:ins w:id="630" w:author="Alex" w:date="2020-04-20T15:58:00Z">
        <w:r w:rsidR="008537E8">
          <w:rPr>
            <w:bCs/>
            <w:lang w:val="en-US"/>
          </w:rPr>
          <w:t xml:space="preserve"> </w:t>
        </w:r>
        <w:proofErr w:type="spellStart"/>
        <w:r w:rsidR="008537E8">
          <w:rPr>
            <w:rFonts w:eastAsiaTheme="minorEastAsia" w:cstheme="minorBidi"/>
            <w:kern w:val="2"/>
            <w:szCs w:val="22"/>
            <w:lang w:val="en-US" w:eastAsia="zh-CN"/>
          </w:rPr>
          <w:t>iM</w:t>
        </w:r>
        <w:r w:rsidR="008537E8" w:rsidRPr="00F72E6A">
          <w:rPr>
            <w:rFonts w:eastAsiaTheme="minorEastAsia" w:cstheme="minorBidi"/>
            <w:kern w:val="2"/>
            <w:szCs w:val="22"/>
            <w:vertAlign w:val="subscript"/>
            <w:lang w:val="en-US" w:eastAsia="zh-CN"/>
          </w:rPr>
          <w:t>score</w:t>
        </w:r>
        <w:r w:rsidR="008537E8" w:rsidRPr="00160BEC">
          <w:rPr>
            <w:rFonts w:eastAsiaTheme="minorEastAsia" w:cstheme="minorBidi"/>
            <w:i/>
            <w:kern w:val="2"/>
            <w:szCs w:val="22"/>
            <w:vertAlign w:val="superscript"/>
            <w:lang w:val="en-US" w:eastAsia="zh-CN"/>
          </w:rPr>
          <w:t>pHt</w:t>
        </w:r>
      </w:ins>
      <w:proofErr w:type="spellEnd"/>
      <w:ins w:id="631" w:author="Alex" w:date="2020-04-20T15:55:00Z">
        <w:r w:rsidR="008537E8">
          <w:rPr>
            <w:bCs/>
            <w:lang w:val="en-US"/>
          </w:rPr>
          <w:t>)</w:t>
        </w:r>
      </w:ins>
      <w:ins w:id="632" w:author="Alex" w:date="2020-04-20T15:54:00Z">
        <w:r w:rsidR="008537E8">
          <w:rPr>
            <w:bCs/>
            <w:lang w:val="en-US"/>
          </w:rPr>
          <w:t xml:space="preserve"> and </w:t>
        </w:r>
      </w:ins>
      <w:ins w:id="633" w:author="Alex" w:date="2020-04-20T15:55:00Z">
        <w:r w:rsidR="008537E8">
          <w:rPr>
            <w:bCs/>
            <w:lang w:val="en-US"/>
          </w:rPr>
          <w:t>at-or-above-</w:t>
        </w:r>
      </w:ins>
      <w:ins w:id="634" w:author="Alex" w:date="2020-04-20T15:54:00Z">
        <w:r w:rsidR="008537E8">
          <w:rPr>
            <w:bCs/>
            <w:lang w:val="en-US"/>
          </w:rPr>
          <w:t>6</w:t>
        </w:r>
      </w:ins>
      <w:ins w:id="635" w:author="Alex" w:date="2020-04-20T15:56:00Z">
        <w:r w:rsidR="008537E8">
          <w:rPr>
            <w:bCs/>
            <w:lang w:val="en-US"/>
          </w:rPr>
          <w:t xml:space="preserve"> (45.1 for</w:t>
        </w:r>
      </w:ins>
      <w:ins w:id="636" w:author="Alex" w:date="2020-04-20T15:57:00Z">
        <w:r w:rsidR="008537E8">
          <w:rPr>
            <w:bCs/>
            <w:lang w:val="en-US"/>
          </w:rPr>
          <w:t xml:space="preserve"> </w:t>
        </w:r>
        <w:proofErr w:type="spellStart"/>
        <w:r w:rsidR="008537E8">
          <w:rPr>
            <w:rFonts w:eastAsiaTheme="minorEastAsia" w:cstheme="minorBidi"/>
            <w:kern w:val="2"/>
            <w:szCs w:val="22"/>
            <w:lang w:val="en-US" w:eastAsia="zh-CN"/>
          </w:rPr>
          <w:t>iM</w:t>
        </w:r>
        <w:r w:rsidR="008537E8" w:rsidRPr="00F72E6A">
          <w:rPr>
            <w:rFonts w:eastAsiaTheme="minorEastAsia" w:cstheme="minorBidi"/>
            <w:kern w:val="2"/>
            <w:szCs w:val="22"/>
            <w:vertAlign w:val="subscript"/>
            <w:lang w:val="en-US" w:eastAsia="zh-CN"/>
          </w:rPr>
          <w:t>score</w:t>
        </w:r>
        <w:r w:rsidR="008537E8" w:rsidRPr="00160BEC">
          <w:rPr>
            <w:rFonts w:eastAsiaTheme="minorEastAsia" w:cstheme="minorBidi"/>
            <w:i/>
            <w:kern w:val="2"/>
            <w:szCs w:val="22"/>
            <w:vertAlign w:val="superscript"/>
            <w:lang w:val="en-US" w:eastAsia="zh-CN"/>
          </w:rPr>
          <w:t>Tm</w:t>
        </w:r>
      </w:ins>
      <w:proofErr w:type="spellEnd"/>
      <w:ins w:id="637" w:author="Alex" w:date="2020-04-20T15:56:00Z">
        <w:r w:rsidR="008537E8">
          <w:rPr>
            <w:bCs/>
            <w:lang w:val="en-US"/>
          </w:rPr>
          <w:t>, 38.3 for</w:t>
        </w:r>
      </w:ins>
      <w:ins w:id="638" w:author="Alex" w:date="2020-04-20T15:58:00Z">
        <w:r w:rsidR="008537E8">
          <w:rPr>
            <w:bCs/>
            <w:lang w:val="en-US"/>
          </w:rPr>
          <w:t xml:space="preserve"> </w:t>
        </w:r>
        <w:proofErr w:type="spellStart"/>
        <w:r w:rsidR="008537E8">
          <w:rPr>
            <w:rFonts w:eastAsiaTheme="minorEastAsia" w:cstheme="minorBidi"/>
            <w:kern w:val="2"/>
            <w:szCs w:val="22"/>
            <w:lang w:val="en-US" w:eastAsia="zh-CN"/>
          </w:rPr>
          <w:t>iM</w:t>
        </w:r>
        <w:r w:rsidR="008537E8" w:rsidRPr="00F72E6A">
          <w:rPr>
            <w:rFonts w:eastAsiaTheme="minorEastAsia" w:cstheme="minorBidi"/>
            <w:kern w:val="2"/>
            <w:szCs w:val="22"/>
            <w:vertAlign w:val="subscript"/>
            <w:lang w:val="en-US" w:eastAsia="zh-CN"/>
          </w:rPr>
          <w:t>score</w:t>
        </w:r>
        <w:r w:rsidR="008537E8" w:rsidRPr="00160BEC">
          <w:rPr>
            <w:rFonts w:eastAsiaTheme="minorEastAsia" w:cstheme="minorBidi"/>
            <w:i/>
            <w:kern w:val="2"/>
            <w:szCs w:val="22"/>
            <w:vertAlign w:val="superscript"/>
            <w:lang w:val="en-US" w:eastAsia="zh-CN"/>
          </w:rPr>
          <w:t>pHt</w:t>
        </w:r>
      </w:ins>
      <w:proofErr w:type="spellEnd"/>
      <w:ins w:id="639" w:author="Alex" w:date="2020-04-20T15:56:00Z">
        <w:r w:rsidR="008537E8">
          <w:rPr>
            <w:bCs/>
            <w:lang w:val="en-US"/>
          </w:rPr>
          <w:t>)</w:t>
        </w:r>
      </w:ins>
      <w:ins w:id="640" w:author="Alex" w:date="2020-04-20T15:58:00Z">
        <w:r w:rsidR="008537E8">
          <w:rPr>
            <w:bCs/>
            <w:lang w:val="en-US"/>
          </w:rPr>
          <w:t>.</w:t>
        </w:r>
        <w:r w:rsidR="004552EC">
          <w:rPr>
            <w:bCs/>
            <w:lang w:val="en-US"/>
          </w:rPr>
          <w:t xml:space="preserve"> The 0 coefficie</w:t>
        </w:r>
        <w:r w:rsidR="00796E4D">
          <w:rPr>
            <w:bCs/>
            <w:lang w:val="en-US"/>
          </w:rPr>
          <w:t>nts refl</w:t>
        </w:r>
        <w:r w:rsidR="004552EC">
          <w:rPr>
            <w:bCs/>
            <w:lang w:val="en-US"/>
          </w:rPr>
          <w:t>e</w:t>
        </w:r>
      </w:ins>
      <w:ins w:id="641" w:author="Alex" w:date="2020-04-20T16:01:00Z">
        <w:r w:rsidR="00796E4D">
          <w:rPr>
            <w:bCs/>
            <w:lang w:val="en-US"/>
          </w:rPr>
          <w:t>c</w:t>
        </w:r>
      </w:ins>
      <w:ins w:id="642" w:author="Alex" w:date="2020-04-20T15:58:00Z">
        <w:r w:rsidR="004552EC">
          <w:rPr>
            <w:bCs/>
            <w:lang w:val="en-US"/>
          </w:rPr>
          <w:t>t</w:t>
        </w:r>
      </w:ins>
      <w:ins w:id="643" w:author="Alex" w:date="2020-04-20T16:01:00Z">
        <w:r w:rsidR="00796E4D">
          <w:rPr>
            <w:bCs/>
            <w:lang w:val="en-US"/>
          </w:rPr>
          <w:t>e</w:t>
        </w:r>
      </w:ins>
      <w:ins w:id="644" w:author="Alex" w:date="2020-04-20T15:58:00Z">
        <w:r w:rsidR="004552EC">
          <w:rPr>
            <w:bCs/>
            <w:lang w:val="en-US"/>
          </w:rPr>
          <w:t xml:space="preserve">d the fact that all our sequences had at least 3 Cs in their C-tracts, </w:t>
        </w:r>
      </w:ins>
      <w:ins w:id="645" w:author="Alex" w:date="2020-04-20T16:01:00Z">
        <w:r w:rsidR="00796E4D">
          <w:rPr>
            <w:bCs/>
            <w:lang w:val="en-US"/>
          </w:rPr>
          <w:t xml:space="preserve">thus </w:t>
        </w:r>
      </w:ins>
      <w:ins w:id="646" w:author="Alex" w:date="2020-04-20T15:58:00Z">
        <w:r w:rsidR="004552EC">
          <w:rPr>
            <w:bCs/>
            <w:lang w:val="en-US"/>
          </w:rPr>
          <w:t>eliminating the need to have a differentiating contributor from C tracts of length 3 or below.</w:t>
        </w:r>
      </w:ins>
    </w:p>
    <w:p w14:paraId="13A4813E" w14:textId="5E809090" w:rsidR="000108CB" w:rsidRDefault="00B34107" w:rsidP="00FB7847">
      <w:pPr>
        <w:pStyle w:val="NormalWeb"/>
        <w:jc w:val="both"/>
        <w:rPr>
          <w:ins w:id="647" w:author="Alex" w:date="2020-04-23T00:25:00Z"/>
          <w:bCs/>
          <w:lang w:val="en-US"/>
        </w:rPr>
      </w:pPr>
      <w:ins w:id="648" w:author="Alex" w:date="2020-04-23T00:18:00Z">
        <w:r>
          <w:rPr>
            <w:bCs/>
            <w:lang w:val="en-US"/>
          </w:rPr>
          <w:t xml:space="preserve">Since the above model arrived to a simple scoring of only the </w:t>
        </w:r>
      </w:ins>
      <w:ins w:id="649" w:author="Alex" w:date="2020-04-23T00:19:00Z">
        <w:r w:rsidR="005D627C">
          <w:rPr>
            <w:bCs/>
            <w:lang w:val="en-US"/>
          </w:rPr>
          <w:t xml:space="preserve">C-tracts </w:t>
        </w:r>
      </w:ins>
      <w:ins w:id="650" w:author="Alex" w:date="2020-04-23T00:20:00Z">
        <w:r w:rsidR="005D627C">
          <w:rPr>
            <w:bCs/>
            <w:lang w:val="en-US"/>
          </w:rPr>
          <w:t xml:space="preserve">that are </w:t>
        </w:r>
      </w:ins>
      <w:ins w:id="651" w:author="Alex" w:date="2020-04-23T00:19:00Z">
        <w:r w:rsidR="005D627C">
          <w:rPr>
            <w:bCs/>
            <w:lang w:val="en-US"/>
          </w:rPr>
          <w:t>longer than 3, we embarked on developing an independent model</w:t>
        </w:r>
      </w:ins>
      <w:ins w:id="652" w:author="Alex" w:date="2020-04-23T00:21:00Z">
        <w:r w:rsidR="005D627C">
          <w:rPr>
            <w:bCs/>
            <w:lang w:val="en-US"/>
          </w:rPr>
          <w:t xml:space="preserve"> by</w:t>
        </w:r>
      </w:ins>
      <w:ins w:id="653" w:author="Alex" w:date="2020-04-23T00:19:00Z">
        <w:r w:rsidR="005D627C">
          <w:rPr>
            <w:bCs/>
            <w:lang w:val="en-US"/>
          </w:rPr>
          <w:t xml:space="preserve"> using all four metrics of the </w:t>
        </w:r>
        <w:proofErr w:type="spellStart"/>
        <w:r w:rsidR="005D627C">
          <w:rPr>
            <w:bCs/>
            <w:lang w:val="en-US"/>
          </w:rPr>
          <w:t>i</w:t>
        </w:r>
        <w:proofErr w:type="spellEnd"/>
        <w:r w:rsidR="005D627C">
          <w:rPr>
            <w:bCs/>
            <w:lang w:val="en-US"/>
          </w:rPr>
          <w:t>-motifs used in this study (</w:t>
        </w:r>
      </w:ins>
      <w:ins w:id="654" w:author="Alex" w:date="2020-04-23T00:20:00Z">
        <w:r w:rsidR="005D627C">
          <w:rPr>
            <w:bCs/>
            <w:lang w:val="en-US"/>
          </w:rPr>
          <w:t xml:space="preserve">see </w:t>
        </w:r>
        <w:r w:rsidR="005D627C" w:rsidRPr="005D627C">
          <w:rPr>
            <w:b/>
            <w:bCs/>
            <w:lang w:val="en-US"/>
          </w:rPr>
          <w:t>Methods</w:t>
        </w:r>
      </w:ins>
      <w:ins w:id="655" w:author="Alex" w:date="2020-04-23T00:19:00Z">
        <w:r w:rsidR="005D627C">
          <w:rPr>
            <w:bCs/>
            <w:lang w:val="en-US"/>
          </w:rPr>
          <w:t>)</w:t>
        </w:r>
      </w:ins>
      <w:ins w:id="656" w:author="Alex" w:date="2020-04-23T00:20:00Z">
        <w:r w:rsidR="005D627C">
          <w:rPr>
            <w:bCs/>
            <w:lang w:val="en-US"/>
          </w:rPr>
          <w:t xml:space="preserve">. </w:t>
        </w:r>
      </w:ins>
      <w:ins w:id="657" w:author="Alex" w:date="2020-04-20T16:09:00Z">
        <w:r w:rsidR="00300254">
          <w:rPr>
            <w:bCs/>
            <w:lang w:val="en-US"/>
          </w:rPr>
          <w:t>Th</w:t>
        </w:r>
      </w:ins>
      <w:ins w:id="658" w:author="Alex" w:date="2020-04-23T00:21:00Z">
        <w:r w:rsidR="005D627C">
          <w:rPr>
            <w:bCs/>
            <w:lang w:val="en-US"/>
          </w:rPr>
          <w:t>is</w:t>
        </w:r>
      </w:ins>
      <w:ins w:id="659" w:author="Alex" w:date="2020-04-20T16:09:00Z">
        <w:r w:rsidR="00300254">
          <w:rPr>
            <w:bCs/>
            <w:lang w:val="en-US"/>
          </w:rPr>
          <w:t xml:space="preserve"> approach </w:t>
        </w:r>
      </w:ins>
      <w:ins w:id="660" w:author="Alex" w:date="2020-04-23T00:21:00Z">
        <w:r w:rsidR="005D627C">
          <w:rPr>
            <w:bCs/>
            <w:lang w:val="en-US"/>
          </w:rPr>
          <w:t xml:space="preserve">with </w:t>
        </w:r>
      </w:ins>
      <w:ins w:id="661" w:author="Alex" w:date="2020-04-20T16:09:00Z">
        <w:r w:rsidR="00300254">
          <w:rPr>
            <w:bCs/>
            <w:lang w:val="en-US"/>
          </w:rPr>
          <w:t>gradient boosting machines</w:t>
        </w:r>
      </w:ins>
      <w:ins w:id="662" w:author="Alex" w:date="2020-04-20T16:12:00Z">
        <w:r w:rsidR="00300254">
          <w:rPr>
            <w:bCs/>
            <w:lang w:val="en-US"/>
          </w:rPr>
          <w:t xml:space="preserve"> (GBM)</w:t>
        </w:r>
      </w:ins>
      <w:ins w:id="663" w:author="Alex" w:date="2020-04-23T00:22:00Z">
        <w:r w:rsidR="005D627C">
          <w:rPr>
            <w:bCs/>
            <w:lang w:val="en-US"/>
          </w:rPr>
          <w:t xml:space="preserve"> as machine learning framework</w:t>
        </w:r>
      </w:ins>
      <w:ins w:id="664" w:author="Alex" w:date="2020-04-20T16:10:00Z">
        <w:r w:rsidR="00300254">
          <w:rPr>
            <w:bCs/>
            <w:lang w:val="en-US"/>
          </w:rPr>
          <w:t xml:space="preserve">, resulted in models that capture the </w:t>
        </w:r>
      </w:ins>
      <w:ins w:id="665" w:author="Alex" w:date="2020-04-20T16:11:00Z">
        <w:r w:rsidR="00300254" w:rsidRPr="00300254">
          <w:rPr>
            <w:bCs/>
            <w:i/>
            <w:lang w:val="en-US"/>
          </w:rPr>
          <w:t>T</w:t>
        </w:r>
        <w:r w:rsidR="00300254" w:rsidRPr="00300254">
          <w:rPr>
            <w:bCs/>
            <w:i/>
            <w:vertAlign w:val="subscript"/>
            <w:lang w:val="en-US"/>
          </w:rPr>
          <w:t>m</w:t>
        </w:r>
        <w:r w:rsidR="00300254" w:rsidRPr="0089239C">
          <w:rPr>
            <w:bCs/>
            <w:lang w:val="en-US"/>
          </w:rPr>
          <w:t xml:space="preserve"> and </w:t>
        </w:r>
        <w:proofErr w:type="spellStart"/>
        <w:r w:rsidR="00300254" w:rsidRPr="00300254">
          <w:rPr>
            <w:bCs/>
            <w:i/>
            <w:lang w:val="en-US"/>
          </w:rPr>
          <w:t>pH</w:t>
        </w:r>
        <w:r w:rsidR="00300254" w:rsidRPr="00300254">
          <w:rPr>
            <w:bCs/>
            <w:i/>
            <w:vertAlign w:val="subscript"/>
            <w:lang w:val="en-US"/>
          </w:rPr>
          <w:t>T</w:t>
        </w:r>
        <w:proofErr w:type="spellEnd"/>
        <w:r w:rsidR="00300254" w:rsidRPr="000D7EE1" w:rsidDel="00300254">
          <w:rPr>
            <w:bCs/>
            <w:lang w:val="en-US"/>
          </w:rPr>
          <w:t xml:space="preserve"> </w:t>
        </w:r>
        <w:r w:rsidR="00F46994">
          <w:rPr>
            <w:bCs/>
            <w:lang w:val="en-US"/>
          </w:rPr>
          <w:t>measuremen</w:t>
        </w:r>
        <w:r w:rsidR="00FE3197">
          <w:rPr>
            <w:bCs/>
            <w:lang w:val="en-US"/>
          </w:rPr>
          <w:t xml:space="preserve">ts the best (data from the </w:t>
        </w:r>
      </w:ins>
      <w:ins w:id="666" w:author="Alex" w:date="2020-04-20T16:23:00Z">
        <w:r w:rsidR="00FE3197">
          <w:rPr>
            <w:bCs/>
            <w:lang w:val="en-US"/>
          </w:rPr>
          <w:t xml:space="preserve">20 % </w:t>
        </w:r>
      </w:ins>
      <w:ins w:id="667" w:author="Alex" w:date="2020-04-20T16:11:00Z">
        <w:r w:rsidR="00FE3197">
          <w:rPr>
            <w:bCs/>
            <w:lang w:val="en-US"/>
          </w:rPr>
          <w:t>left-</w:t>
        </w:r>
        <w:r w:rsidR="00F46994">
          <w:rPr>
            <w:bCs/>
            <w:lang w:val="en-US"/>
          </w:rPr>
          <w:t xml:space="preserve">out </w:t>
        </w:r>
        <w:r w:rsidR="00300254">
          <w:rPr>
            <w:bCs/>
            <w:lang w:val="en-US"/>
          </w:rPr>
          <w:t>validation dataset</w:t>
        </w:r>
      </w:ins>
      <w:ins w:id="668" w:author="Alex" w:date="2020-04-20T17:14:00Z">
        <w:r w:rsidR="009E2283">
          <w:rPr>
            <w:bCs/>
            <w:lang w:val="en-US"/>
          </w:rPr>
          <w:t xml:space="preserve">, see </w:t>
        </w:r>
        <w:proofErr w:type="spellStart"/>
        <w:r w:rsidR="009E2283" w:rsidRPr="009E2283">
          <w:rPr>
            <w:b/>
            <w:bCs/>
            <w:lang w:val="en-US"/>
          </w:rPr>
          <w:t>Figure_Main_ML</w:t>
        </w:r>
      </w:ins>
      <w:proofErr w:type="spellEnd"/>
      <w:ins w:id="669" w:author="Alex" w:date="2020-04-20T16:21:00Z">
        <w:r w:rsidR="00F46994">
          <w:rPr>
            <w:bCs/>
            <w:lang w:val="en-US"/>
          </w:rPr>
          <w:t>)</w:t>
        </w:r>
      </w:ins>
      <w:ins w:id="670" w:author="Alex" w:date="2020-04-20T16:11:00Z">
        <w:r w:rsidR="00300254">
          <w:rPr>
            <w:bCs/>
            <w:lang w:val="en-US"/>
          </w:rPr>
          <w:t xml:space="preserve">. The optimal </w:t>
        </w:r>
      </w:ins>
      <w:ins w:id="671" w:author="Alex" w:date="2020-04-20T16:12:00Z">
        <w:r w:rsidR="00300254">
          <w:rPr>
            <w:bCs/>
            <w:lang w:val="en-US"/>
          </w:rPr>
          <w:t>GBM architecture</w:t>
        </w:r>
      </w:ins>
      <w:ins w:id="672" w:author="Alex" w:date="2020-04-20T16:18:00Z">
        <w:r w:rsidR="00F46994">
          <w:rPr>
            <w:bCs/>
            <w:lang w:val="en-US"/>
          </w:rPr>
          <w:t xml:space="preserve"> for </w:t>
        </w:r>
        <w:r w:rsidR="00F46994" w:rsidRPr="00300254">
          <w:rPr>
            <w:bCs/>
            <w:i/>
            <w:lang w:val="en-US"/>
          </w:rPr>
          <w:t>T</w:t>
        </w:r>
        <w:r w:rsidR="00F46994" w:rsidRPr="00300254">
          <w:rPr>
            <w:bCs/>
            <w:i/>
            <w:vertAlign w:val="subscript"/>
            <w:lang w:val="en-US"/>
          </w:rPr>
          <w:t>m</w:t>
        </w:r>
      </w:ins>
      <w:ins w:id="673" w:author="Alex" w:date="2020-04-20T16:12:00Z">
        <w:r w:rsidR="00300254">
          <w:rPr>
            <w:bCs/>
            <w:lang w:val="en-US"/>
          </w:rPr>
          <w:t xml:space="preserve"> was found to </w:t>
        </w:r>
        <w:r w:rsidR="00F46994">
          <w:rPr>
            <w:bCs/>
            <w:lang w:val="en-US"/>
          </w:rPr>
          <w:t>have 0.01 learning rate, interaction depth of 4, subsampling ratio of 0.6, minimum child weight of 5</w:t>
        </w:r>
      </w:ins>
      <w:ins w:id="674" w:author="Alex" w:date="2020-04-20T16:21:00Z">
        <w:r w:rsidR="00F46994">
          <w:rPr>
            <w:bCs/>
            <w:lang w:val="en-US"/>
          </w:rPr>
          <w:t>,</w:t>
        </w:r>
      </w:ins>
      <w:ins w:id="675" w:author="Alex" w:date="2020-04-20T16:12:00Z">
        <w:r w:rsidR="00F46994">
          <w:rPr>
            <w:bCs/>
            <w:lang w:val="en-US"/>
          </w:rPr>
          <w:t xml:space="preserve"> and</w:t>
        </w:r>
      </w:ins>
      <w:ins w:id="676" w:author="Alex" w:date="2020-04-20T16:21:00Z">
        <w:r w:rsidR="00F46994">
          <w:rPr>
            <w:bCs/>
            <w:lang w:val="en-US"/>
          </w:rPr>
          <w:t xml:space="preserve"> contain</w:t>
        </w:r>
      </w:ins>
      <w:ins w:id="677" w:author="Alex" w:date="2020-04-20T16:28:00Z">
        <w:r w:rsidR="00FE3197">
          <w:rPr>
            <w:bCs/>
            <w:lang w:val="en-US"/>
          </w:rPr>
          <w:t>ed</w:t>
        </w:r>
      </w:ins>
      <w:ins w:id="678" w:author="Alex" w:date="2020-04-20T16:12:00Z">
        <w:r w:rsidR="00F46994">
          <w:rPr>
            <w:bCs/>
            <w:lang w:val="en-US"/>
          </w:rPr>
          <w:t xml:space="preserve"> 1000 trees as </w:t>
        </w:r>
      </w:ins>
      <w:ins w:id="679" w:author="Alex" w:date="2020-04-20T16:13:00Z">
        <w:r w:rsidR="00F46994">
          <w:rPr>
            <w:bCs/>
            <w:lang w:val="en-US"/>
          </w:rPr>
          <w:t xml:space="preserve">individual </w:t>
        </w:r>
      </w:ins>
      <w:ins w:id="680" w:author="Alex" w:date="2020-04-20T16:12:00Z">
        <w:r w:rsidR="00F46994">
          <w:rPr>
            <w:bCs/>
            <w:lang w:val="en-US"/>
          </w:rPr>
          <w:t>learners</w:t>
        </w:r>
      </w:ins>
      <w:ins w:id="681" w:author="Alex" w:date="2020-04-20T16:18:00Z">
        <w:r w:rsidR="00F46994">
          <w:rPr>
            <w:bCs/>
            <w:lang w:val="en-US"/>
          </w:rPr>
          <w:t>.</w:t>
        </w:r>
      </w:ins>
      <w:ins w:id="682" w:author="Alex" w:date="2020-04-20T16:22:00Z">
        <w:r w:rsidR="00F46994">
          <w:rPr>
            <w:bCs/>
            <w:lang w:val="en-US"/>
          </w:rPr>
          <w:t xml:space="preserve"> This resulted in a model with </w:t>
        </w:r>
      </w:ins>
      <w:ins w:id="683" w:author="Liezel Tamon" w:date="2020-04-22T01:12:00Z">
        <w:r w:rsidR="003F13D4">
          <w:rPr>
            <w:bCs/>
            <w:lang w:val="en-US"/>
          </w:rPr>
          <w:t>1.210</w:t>
        </w:r>
      </w:ins>
      <w:ins w:id="684" w:author="Alex" w:date="2020-04-20T16:22:00Z">
        <w:r w:rsidR="00F46994">
          <w:rPr>
            <w:bCs/>
            <w:lang w:val="en-US"/>
          </w:rPr>
          <w:t xml:space="preserve"> RMSE and 0.99</w:t>
        </w:r>
        <w:r w:rsidR="00FE3197">
          <w:rPr>
            <w:bCs/>
            <w:lang w:val="en-US"/>
          </w:rPr>
          <w:t xml:space="preserve">0 Person’s R while predicting the </w:t>
        </w:r>
        <w:r w:rsidR="00FE3197" w:rsidRPr="00FE3197">
          <w:rPr>
            <w:bCs/>
            <w:i/>
            <w:lang w:val="en-US"/>
          </w:rPr>
          <w:t>Tm</w:t>
        </w:r>
        <w:r w:rsidR="00FE3197">
          <w:rPr>
            <w:bCs/>
            <w:lang w:val="en-US"/>
          </w:rPr>
          <w:t xml:space="preserve"> values from the </w:t>
        </w:r>
      </w:ins>
      <w:ins w:id="685" w:author="Alex" w:date="2020-04-20T16:23:00Z">
        <w:r w:rsidR="00FE3197">
          <w:rPr>
            <w:bCs/>
            <w:lang w:val="en-US"/>
          </w:rPr>
          <w:t>validation dataset</w:t>
        </w:r>
      </w:ins>
      <w:ins w:id="686" w:author="Alex" w:date="2020-04-23T00:23:00Z">
        <w:r w:rsidR="005D627C">
          <w:rPr>
            <w:bCs/>
            <w:lang w:val="en-US"/>
          </w:rPr>
          <w:t xml:space="preserve"> (</w:t>
        </w:r>
        <w:proofErr w:type="spellStart"/>
        <w:r w:rsidR="005D627C" w:rsidRPr="009E2283">
          <w:rPr>
            <w:b/>
            <w:bCs/>
            <w:lang w:val="en-US"/>
          </w:rPr>
          <w:t>Figure_Main_ML</w:t>
        </w:r>
        <w:proofErr w:type="spellEnd"/>
        <w:r w:rsidR="005D627C">
          <w:rPr>
            <w:bCs/>
            <w:lang w:val="en-US"/>
          </w:rPr>
          <w:t>)</w:t>
        </w:r>
      </w:ins>
      <w:ins w:id="687" w:author="Alex" w:date="2020-04-20T16:23:00Z">
        <w:r w:rsidR="00FE3197">
          <w:rPr>
            <w:bCs/>
            <w:lang w:val="en-US"/>
          </w:rPr>
          <w:t>.</w:t>
        </w:r>
      </w:ins>
      <w:ins w:id="688" w:author="Alex" w:date="2020-04-20T16:24:00Z">
        <w:r w:rsidR="00FE3197">
          <w:rPr>
            <w:bCs/>
            <w:lang w:val="en-US"/>
          </w:rPr>
          <w:t xml:space="preserve"> In contrast, the model developed for </w:t>
        </w:r>
      </w:ins>
      <w:proofErr w:type="spellStart"/>
      <w:ins w:id="689" w:author="Alex" w:date="2020-04-20T16:25:00Z">
        <w:r w:rsidR="00FE3197" w:rsidRPr="00300254">
          <w:rPr>
            <w:bCs/>
            <w:i/>
            <w:lang w:val="en-US"/>
          </w:rPr>
          <w:t>pH</w:t>
        </w:r>
        <w:r w:rsidR="00FE3197" w:rsidRPr="00300254">
          <w:rPr>
            <w:bCs/>
            <w:i/>
            <w:vertAlign w:val="subscript"/>
            <w:lang w:val="en-US"/>
          </w:rPr>
          <w:t>T</w:t>
        </w:r>
        <w:proofErr w:type="spellEnd"/>
        <w:r w:rsidR="00FE3197" w:rsidRPr="000D7EE1" w:rsidDel="00300254">
          <w:rPr>
            <w:bCs/>
            <w:lang w:val="en-US"/>
          </w:rPr>
          <w:t xml:space="preserve"> </w:t>
        </w:r>
        <w:r w:rsidR="00FE3197">
          <w:rPr>
            <w:bCs/>
            <w:lang w:val="en-US"/>
          </w:rPr>
          <w:lastRenderedPageBreak/>
          <w:t>measurements</w:t>
        </w:r>
      </w:ins>
      <w:ins w:id="690" w:author="Alex" w:date="2020-04-20T16:26:00Z">
        <w:r w:rsidR="00FE3197">
          <w:rPr>
            <w:bCs/>
            <w:lang w:val="en-US"/>
          </w:rPr>
          <w:t xml:space="preserve"> had 0.01 learning rate, interaction depth of </w:t>
        </w:r>
      </w:ins>
      <w:ins w:id="691" w:author="Alex" w:date="2020-04-20T16:28:00Z">
        <w:r w:rsidR="00FE3197">
          <w:rPr>
            <w:bCs/>
            <w:lang w:val="en-US"/>
          </w:rPr>
          <w:t>6</w:t>
        </w:r>
      </w:ins>
      <w:ins w:id="692" w:author="Alex" w:date="2020-04-20T16:26:00Z">
        <w:r w:rsidR="00FE3197">
          <w:rPr>
            <w:bCs/>
            <w:lang w:val="en-US"/>
          </w:rPr>
          <w:t>, subsampling ratio of 0.6, minimum child weight of 10, and contain</w:t>
        </w:r>
      </w:ins>
      <w:ins w:id="693" w:author="Alex" w:date="2020-04-20T16:29:00Z">
        <w:r w:rsidR="00FE3197">
          <w:rPr>
            <w:bCs/>
            <w:lang w:val="en-US"/>
          </w:rPr>
          <w:t>ed</w:t>
        </w:r>
      </w:ins>
      <w:ins w:id="694" w:author="Alex" w:date="2020-04-20T16:26:00Z">
        <w:r w:rsidR="00FE3197">
          <w:rPr>
            <w:bCs/>
            <w:lang w:val="en-US"/>
          </w:rPr>
          <w:t xml:space="preserve"> 1500 trees as individual learners</w:t>
        </w:r>
      </w:ins>
      <w:ins w:id="695" w:author="Alex" w:date="2020-04-20T16:29:00Z">
        <w:r w:rsidR="00FE3197">
          <w:rPr>
            <w:bCs/>
            <w:lang w:val="en-US"/>
          </w:rPr>
          <w:t xml:space="preserve">. The </w:t>
        </w:r>
        <w:proofErr w:type="spellStart"/>
        <w:r w:rsidR="00FE3197" w:rsidRPr="00300254">
          <w:rPr>
            <w:bCs/>
            <w:i/>
            <w:lang w:val="en-US"/>
          </w:rPr>
          <w:t>pH</w:t>
        </w:r>
        <w:r w:rsidR="00FE3197" w:rsidRPr="00300254">
          <w:rPr>
            <w:bCs/>
            <w:i/>
            <w:vertAlign w:val="subscript"/>
            <w:lang w:val="en-US"/>
          </w:rPr>
          <w:t>T</w:t>
        </w:r>
        <w:proofErr w:type="spellEnd"/>
        <w:r w:rsidR="00FE3197">
          <w:rPr>
            <w:bCs/>
            <w:lang w:val="en-US"/>
          </w:rPr>
          <w:t xml:space="preserve"> model had </w:t>
        </w:r>
      </w:ins>
      <w:ins w:id="696" w:author="Liezel Tamon" w:date="2020-04-22T01:13:00Z">
        <w:r w:rsidR="003F13D4">
          <w:rPr>
            <w:bCs/>
            <w:lang w:val="en-US"/>
          </w:rPr>
          <w:t>0.053</w:t>
        </w:r>
      </w:ins>
      <w:ins w:id="697" w:author="Alex" w:date="2020-04-20T16:29:00Z">
        <w:r w:rsidR="00FE3197">
          <w:rPr>
            <w:bCs/>
            <w:lang w:val="en-US"/>
          </w:rPr>
          <w:t xml:space="preserve"> RMSE and 0.9</w:t>
        </w:r>
      </w:ins>
      <w:ins w:id="698" w:author="Alex" w:date="2020-04-20T16:30:00Z">
        <w:r w:rsidR="00FE3197">
          <w:rPr>
            <w:bCs/>
            <w:lang w:val="en-US"/>
          </w:rPr>
          <w:t>7</w:t>
        </w:r>
      </w:ins>
      <w:ins w:id="699" w:author="Liezel Tamon" w:date="2020-04-22T20:13:00Z">
        <w:r w:rsidR="00C32206">
          <w:rPr>
            <w:bCs/>
            <w:lang w:val="en-US"/>
          </w:rPr>
          <w:t>3</w:t>
        </w:r>
      </w:ins>
      <w:ins w:id="700" w:author="Alex" w:date="2020-04-20T16:30:00Z">
        <w:r w:rsidR="00FE3197">
          <w:rPr>
            <w:bCs/>
            <w:lang w:val="en-US"/>
          </w:rPr>
          <w:t xml:space="preserve"> </w:t>
        </w:r>
      </w:ins>
      <w:ins w:id="701" w:author="Alex" w:date="2020-04-20T16:29:00Z">
        <w:r w:rsidR="00FE3197">
          <w:rPr>
            <w:bCs/>
            <w:lang w:val="en-US"/>
          </w:rPr>
          <w:t>Person’s R, as applied on the validation dataset</w:t>
        </w:r>
      </w:ins>
      <w:ins w:id="702" w:author="Alex" w:date="2020-04-23T00:23:00Z">
        <w:r w:rsidR="005D627C">
          <w:rPr>
            <w:bCs/>
            <w:lang w:val="en-US"/>
          </w:rPr>
          <w:t xml:space="preserve"> (</w:t>
        </w:r>
        <w:proofErr w:type="spellStart"/>
        <w:r w:rsidR="005D627C" w:rsidRPr="009E2283">
          <w:rPr>
            <w:b/>
            <w:bCs/>
            <w:lang w:val="en-US"/>
          </w:rPr>
          <w:t>Figure_Main_ML</w:t>
        </w:r>
        <w:proofErr w:type="spellEnd"/>
        <w:r w:rsidR="005D627C">
          <w:rPr>
            <w:bCs/>
            <w:lang w:val="en-US"/>
          </w:rPr>
          <w:t>)</w:t>
        </w:r>
      </w:ins>
      <w:ins w:id="703" w:author="Alex" w:date="2020-04-20T16:29:00Z">
        <w:r w:rsidR="00FE3197">
          <w:rPr>
            <w:bCs/>
            <w:lang w:val="en-US"/>
          </w:rPr>
          <w:t>.</w:t>
        </w:r>
      </w:ins>
    </w:p>
    <w:p w14:paraId="69735A9C" w14:textId="77777777" w:rsidR="00DD7392" w:rsidRDefault="00DD7392" w:rsidP="00FB7847">
      <w:pPr>
        <w:pStyle w:val="NormalWeb"/>
        <w:jc w:val="both"/>
        <w:rPr>
          <w:ins w:id="704" w:author="Alex" w:date="2020-04-20T16:31:00Z"/>
          <w:bCs/>
          <w:lang w:val="en-US"/>
        </w:rPr>
      </w:pPr>
    </w:p>
    <w:p w14:paraId="050F0938" w14:textId="12C28B3D" w:rsidR="000108CB" w:rsidRDefault="000108CB" w:rsidP="000108CB">
      <w:pPr>
        <w:pStyle w:val="NormalWeb"/>
        <w:jc w:val="both"/>
        <w:rPr>
          <w:ins w:id="705" w:author="Alex" w:date="2020-04-23T01:22:00Z"/>
          <w:rFonts w:eastAsiaTheme="minorEastAsia" w:cstheme="minorBidi"/>
          <w:kern w:val="2"/>
          <w:szCs w:val="22"/>
          <w:lang w:val="en-US" w:eastAsia="zh-CN"/>
        </w:rPr>
      </w:pPr>
      <w:ins w:id="706" w:author="Alex" w:date="2020-04-20T16:31:00Z">
        <w:r>
          <w:rPr>
            <w:rFonts w:eastAsiaTheme="minorEastAsia" w:cstheme="minorBidi"/>
            <w:kern w:val="2"/>
            <w:szCs w:val="22"/>
            <w:lang w:val="en-US" w:eastAsia="zh-CN"/>
          </w:rPr>
          <w:t>&lt;</w:t>
        </w:r>
        <w:proofErr w:type="spellStart"/>
        <w:r w:rsidRPr="009E2283">
          <w:rPr>
            <w:rFonts w:eastAsiaTheme="minorEastAsia" w:cstheme="minorBidi"/>
            <w:b/>
            <w:kern w:val="2"/>
            <w:szCs w:val="22"/>
            <w:lang w:val="en-US" w:eastAsia="zh-CN"/>
          </w:rPr>
          <w:t>Figure</w:t>
        </w:r>
      </w:ins>
      <w:ins w:id="707" w:author="Alex" w:date="2020-04-20T17:14:00Z">
        <w:r w:rsidR="009E2283" w:rsidRPr="009E2283">
          <w:rPr>
            <w:rFonts w:eastAsiaTheme="minorEastAsia" w:cstheme="minorBidi"/>
            <w:b/>
            <w:kern w:val="2"/>
            <w:szCs w:val="22"/>
            <w:lang w:val="en-US" w:eastAsia="zh-CN"/>
          </w:rPr>
          <w:t>_</w:t>
        </w:r>
      </w:ins>
      <w:ins w:id="708" w:author="Alex" w:date="2020-04-20T16:32:00Z">
        <w:r w:rsidR="00BD115B" w:rsidRPr="009E2283">
          <w:rPr>
            <w:rFonts w:eastAsiaTheme="minorEastAsia" w:cstheme="minorBidi"/>
            <w:b/>
            <w:kern w:val="2"/>
            <w:szCs w:val="22"/>
            <w:lang w:val="en-US" w:eastAsia="zh-CN"/>
          </w:rPr>
          <w:t>MAIN</w:t>
        </w:r>
      </w:ins>
      <w:ins w:id="709" w:author="Alex" w:date="2020-04-20T16:31:00Z">
        <w:r w:rsidRPr="009E2283">
          <w:rPr>
            <w:rFonts w:eastAsiaTheme="minorEastAsia" w:cstheme="minorBidi"/>
            <w:b/>
            <w:kern w:val="2"/>
            <w:szCs w:val="22"/>
            <w:lang w:val="en-US" w:eastAsia="zh-CN"/>
          </w:rPr>
          <w:t>_ML</w:t>
        </w:r>
      </w:ins>
      <w:proofErr w:type="spellEnd"/>
      <w:ins w:id="710" w:author="Alex" w:date="2020-04-20T16:32:00Z">
        <w:r w:rsidR="00F40340">
          <w:rPr>
            <w:rFonts w:eastAsiaTheme="minorEastAsia" w:cstheme="minorBidi"/>
            <w:kern w:val="2"/>
            <w:szCs w:val="22"/>
            <w:lang w:val="en-US" w:eastAsia="zh-CN"/>
          </w:rPr>
          <w:t xml:space="preserve"> (</w:t>
        </w:r>
      </w:ins>
      <w:ins w:id="711" w:author="Alex" w:date="2020-04-20T16:33:00Z">
        <w:r w:rsidR="00F40340">
          <w:rPr>
            <w:rFonts w:eastAsiaTheme="minorEastAsia" w:cstheme="minorBidi"/>
            <w:kern w:val="2"/>
            <w:szCs w:val="22"/>
            <w:lang w:val="en-US" w:eastAsia="zh-CN"/>
          </w:rPr>
          <w:t>a</w:t>
        </w:r>
      </w:ins>
      <w:ins w:id="712" w:author="Alex" w:date="2020-04-20T16:32:00Z">
        <w:r w:rsidR="00F40340">
          <w:rPr>
            <w:rFonts w:eastAsiaTheme="minorEastAsia" w:cstheme="minorBidi"/>
            <w:kern w:val="2"/>
            <w:szCs w:val="22"/>
            <w:lang w:val="en-US" w:eastAsia="zh-CN"/>
          </w:rPr>
          <w:t xml:space="preserve"> main manuscript figure)</w:t>
        </w:r>
      </w:ins>
      <w:ins w:id="713" w:author="Alex" w:date="2020-04-20T16:31:00Z">
        <w:r>
          <w:rPr>
            <w:rFonts w:eastAsiaTheme="minorEastAsia" w:cstheme="minorBidi"/>
            <w:kern w:val="2"/>
            <w:szCs w:val="22"/>
            <w:lang w:val="en-US" w:eastAsia="zh-CN"/>
          </w:rPr>
          <w:t>&gt;</w:t>
        </w:r>
      </w:ins>
    </w:p>
    <w:p w14:paraId="3F5B3026" w14:textId="05B274F0" w:rsidR="007F1701" w:rsidRDefault="00106DD1" w:rsidP="00106DD1">
      <w:pPr>
        <w:pStyle w:val="NormalWeb"/>
        <w:jc w:val="center"/>
        <w:rPr>
          <w:ins w:id="714" w:author="Alex" w:date="2020-04-20T16:31:00Z"/>
          <w:rFonts w:eastAsiaTheme="minorEastAsia" w:cstheme="minorBidi"/>
          <w:kern w:val="2"/>
          <w:szCs w:val="22"/>
          <w:lang w:val="en-US" w:eastAsia="zh-CN"/>
        </w:rPr>
      </w:pPr>
      <w:ins w:id="715" w:author="Alex" w:date="2020-04-23T01:26:00Z">
        <w:r>
          <w:rPr>
            <w:rFonts w:eastAsiaTheme="minorEastAsia" w:cstheme="minorBidi"/>
            <w:noProof/>
            <w:kern w:val="2"/>
            <w:szCs w:val="22"/>
            <w:lang w:val="en-US" w:eastAsia="en-US"/>
          </w:rPr>
          <w:drawing>
            <wp:inline distT="0" distB="0" distL="0" distR="0" wp14:anchorId="2BEFAF2E" wp14:editId="56408EC8">
              <wp:extent cx="4680943" cy="236111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Main_ML.png"/>
                      <pic:cNvPicPr/>
                    </pic:nvPicPr>
                    <pic:blipFill>
                      <a:blip r:embed="rId14">
                        <a:extLst>
                          <a:ext uri="{28A0092B-C50C-407E-A947-70E740481C1C}">
                            <a14:useLocalDpi xmlns:a14="http://schemas.microsoft.com/office/drawing/2010/main" val="0"/>
                          </a:ext>
                        </a:extLst>
                      </a:blip>
                      <a:stretch>
                        <a:fillRect/>
                      </a:stretch>
                    </pic:blipFill>
                    <pic:spPr>
                      <a:xfrm>
                        <a:off x="0" y="0"/>
                        <a:ext cx="4681729" cy="2361508"/>
                      </a:xfrm>
                      <a:prstGeom prst="rect">
                        <a:avLst/>
                      </a:prstGeom>
                    </pic:spPr>
                  </pic:pic>
                </a:graphicData>
              </a:graphic>
            </wp:inline>
          </w:drawing>
        </w:r>
      </w:ins>
    </w:p>
    <w:p w14:paraId="2CE149DD" w14:textId="361B2A15" w:rsidR="000108CB" w:rsidRDefault="000108CB" w:rsidP="000108CB">
      <w:pPr>
        <w:pStyle w:val="NormalWeb"/>
        <w:jc w:val="both"/>
        <w:rPr>
          <w:ins w:id="716" w:author="Alex" w:date="2020-04-20T16:35:00Z"/>
          <w:rFonts w:eastAsiaTheme="minorEastAsia" w:cstheme="minorBidi"/>
          <w:i/>
          <w:kern w:val="2"/>
          <w:szCs w:val="22"/>
          <w:lang w:val="en-US" w:eastAsia="zh-CN"/>
        </w:rPr>
      </w:pPr>
      <w:proofErr w:type="spellStart"/>
      <w:ins w:id="717" w:author="Alex" w:date="2020-04-20T16:31:00Z">
        <w:r w:rsidRPr="009E2283">
          <w:rPr>
            <w:rFonts w:eastAsiaTheme="minorEastAsia" w:cstheme="minorBidi"/>
            <w:b/>
            <w:i/>
            <w:kern w:val="2"/>
            <w:szCs w:val="22"/>
            <w:lang w:val="en-US" w:eastAsia="zh-CN"/>
          </w:rPr>
          <w:t>Figure</w:t>
        </w:r>
      </w:ins>
      <w:ins w:id="718" w:author="Alex" w:date="2020-04-20T17:15:00Z">
        <w:r w:rsidR="009E2283" w:rsidRPr="009E2283">
          <w:rPr>
            <w:rFonts w:eastAsiaTheme="minorEastAsia" w:cstheme="minorBidi"/>
            <w:b/>
            <w:i/>
            <w:kern w:val="2"/>
            <w:szCs w:val="22"/>
            <w:lang w:val="en-US" w:eastAsia="zh-CN"/>
          </w:rPr>
          <w:t>_</w:t>
        </w:r>
      </w:ins>
      <w:ins w:id="719" w:author="Alex" w:date="2020-04-20T16:32:00Z">
        <w:r w:rsidR="00F40340" w:rsidRPr="009E2283">
          <w:rPr>
            <w:rFonts w:eastAsiaTheme="minorEastAsia" w:cstheme="minorBidi"/>
            <w:b/>
            <w:i/>
            <w:kern w:val="2"/>
            <w:szCs w:val="22"/>
            <w:lang w:val="en-US" w:eastAsia="zh-CN"/>
          </w:rPr>
          <w:t>MAIN</w:t>
        </w:r>
      </w:ins>
      <w:ins w:id="720" w:author="Alex" w:date="2020-04-20T16:31:00Z">
        <w:r w:rsidR="00F40340" w:rsidRPr="009E2283">
          <w:rPr>
            <w:rFonts w:eastAsiaTheme="minorEastAsia" w:cstheme="minorBidi"/>
            <w:b/>
            <w:i/>
            <w:kern w:val="2"/>
            <w:szCs w:val="22"/>
            <w:lang w:val="en-US" w:eastAsia="zh-CN"/>
          </w:rPr>
          <w:t>_ML</w:t>
        </w:r>
        <w:proofErr w:type="spellEnd"/>
        <w:r w:rsidRPr="009E2283">
          <w:rPr>
            <w:rFonts w:eastAsiaTheme="minorEastAsia" w:cstheme="minorBidi"/>
            <w:b/>
            <w:i/>
            <w:kern w:val="2"/>
            <w:szCs w:val="22"/>
            <w:lang w:val="en-US" w:eastAsia="zh-CN"/>
          </w:rPr>
          <w:t>.</w:t>
        </w:r>
        <w:r w:rsidRPr="00300254">
          <w:rPr>
            <w:rFonts w:eastAsiaTheme="minorEastAsia" w:cstheme="minorBidi"/>
            <w:i/>
            <w:kern w:val="2"/>
            <w:szCs w:val="22"/>
            <w:lang w:val="en-US" w:eastAsia="zh-CN"/>
          </w:rPr>
          <w:t xml:space="preserve"> Correlation plots between the experimental stability measures (</w:t>
        </w:r>
        <w:r w:rsidRPr="00300254">
          <w:rPr>
            <w:rFonts w:eastAsiaTheme="minorEastAsia"/>
            <w:i/>
          </w:rPr>
          <w:t>T</w:t>
        </w:r>
        <w:r w:rsidRPr="00300254">
          <w:rPr>
            <w:rFonts w:eastAsiaTheme="minorEastAsia"/>
            <w:i/>
            <w:vertAlign w:val="subscript"/>
          </w:rPr>
          <w:t>m</w:t>
        </w:r>
        <w:r w:rsidRPr="00300254">
          <w:rPr>
            <w:rFonts w:eastAsiaTheme="minorEastAsia"/>
            <w:i/>
          </w:rPr>
          <w:t xml:space="preserve"> at pH 7 and pH</w:t>
        </w:r>
        <w:r w:rsidRPr="00300254">
          <w:rPr>
            <w:rFonts w:eastAsiaTheme="minorEastAsia"/>
            <w:i/>
            <w:vertAlign w:val="subscript"/>
          </w:rPr>
          <w:t>T</w:t>
        </w:r>
        <w:r w:rsidRPr="00300254">
          <w:rPr>
            <w:rFonts w:eastAsiaTheme="minorEastAsia" w:cstheme="minorBidi"/>
            <w:i/>
            <w:kern w:val="2"/>
            <w:szCs w:val="22"/>
            <w:lang w:val="en-US" w:eastAsia="zh-CN"/>
          </w:rPr>
          <w:t xml:space="preserve">) and the </w:t>
        </w:r>
        <w:proofErr w:type="spellStart"/>
        <w:r w:rsidRPr="00300254">
          <w:rPr>
            <w:rFonts w:eastAsiaTheme="minorEastAsia" w:cstheme="minorBidi"/>
            <w:i/>
            <w:kern w:val="2"/>
            <w:szCs w:val="22"/>
            <w:lang w:val="en-US" w:eastAsia="zh-CN"/>
          </w:rPr>
          <w:t>i</w:t>
        </w:r>
        <w:proofErr w:type="spellEnd"/>
        <w:r w:rsidRPr="00300254">
          <w:rPr>
            <w:rFonts w:eastAsiaTheme="minorEastAsia" w:cstheme="minorBidi"/>
            <w:i/>
            <w:kern w:val="2"/>
            <w:szCs w:val="22"/>
            <w:lang w:val="en-US" w:eastAsia="zh-CN"/>
          </w:rPr>
          <w:t xml:space="preserve">-motif stability </w:t>
        </w:r>
      </w:ins>
      <w:ins w:id="721" w:author="Alex" w:date="2020-04-20T16:34:00Z">
        <w:r w:rsidR="00F40340">
          <w:rPr>
            <w:rFonts w:eastAsiaTheme="minorEastAsia" w:cstheme="minorBidi"/>
            <w:i/>
            <w:kern w:val="2"/>
            <w:szCs w:val="22"/>
            <w:lang w:val="en-US" w:eastAsia="zh-CN"/>
          </w:rPr>
          <w:t xml:space="preserve">predicted </w:t>
        </w:r>
      </w:ins>
      <w:ins w:id="722" w:author="Alex" w:date="2020-04-20T16:31:00Z">
        <w:r w:rsidRPr="00300254">
          <w:rPr>
            <w:rFonts w:eastAsiaTheme="minorEastAsia" w:cstheme="minorBidi"/>
            <w:i/>
            <w:kern w:val="2"/>
            <w:szCs w:val="22"/>
            <w:lang w:val="en-US" w:eastAsia="zh-CN"/>
          </w:rPr>
          <w:t xml:space="preserve">via </w:t>
        </w:r>
      </w:ins>
      <w:ins w:id="723" w:author="Alex" w:date="2020-04-20T16:34:00Z">
        <w:r w:rsidR="00F40340">
          <w:rPr>
            <w:rFonts w:eastAsiaTheme="minorEastAsia" w:cstheme="minorBidi"/>
            <w:i/>
            <w:kern w:val="2"/>
            <w:szCs w:val="22"/>
            <w:lang w:val="en-US" w:eastAsia="zh-CN"/>
          </w:rPr>
          <w:t>machine learning models obtained using gradient boosting machines</w:t>
        </w:r>
      </w:ins>
      <w:ins w:id="724" w:author="Alex" w:date="2020-04-20T16:31:00Z">
        <w:r w:rsidRPr="00300254">
          <w:rPr>
            <w:rFonts w:eastAsiaTheme="minorEastAsia" w:cstheme="minorBidi"/>
            <w:i/>
            <w:kern w:val="2"/>
            <w:szCs w:val="22"/>
            <w:lang w:val="en-US" w:eastAsia="zh-CN"/>
          </w:rPr>
          <w:t xml:space="preserve">. Plots are brought for both </w:t>
        </w:r>
        <w:r w:rsidRPr="00300254">
          <w:rPr>
            <w:rFonts w:eastAsiaTheme="minorEastAsia"/>
            <w:i/>
          </w:rPr>
          <w:t>T</w:t>
        </w:r>
        <w:r w:rsidRPr="00300254">
          <w:rPr>
            <w:rFonts w:eastAsiaTheme="minorEastAsia"/>
            <w:i/>
            <w:vertAlign w:val="subscript"/>
          </w:rPr>
          <w:t>m</w:t>
        </w:r>
        <w:r w:rsidRPr="00300254">
          <w:rPr>
            <w:rFonts w:eastAsiaTheme="minorEastAsia" w:cstheme="minorBidi"/>
            <w:i/>
            <w:kern w:val="2"/>
            <w:szCs w:val="22"/>
            <w:lang w:val="en-US" w:eastAsia="zh-CN"/>
          </w:rPr>
          <w:t xml:space="preserve"> (</w:t>
        </w:r>
        <w:r w:rsidRPr="00300254">
          <w:rPr>
            <w:rFonts w:eastAsiaTheme="minorEastAsia" w:cstheme="minorBidi"/>
            <w:b/>
            <w:i/>
            <w:kern w:val="2"/>
            <w:szCs w:val="22"/>
            <w:lang w:val="en-US" w:eastAsia="zh-CN"/>
          </w:rPr>
          <w:t>A</w:t>
        </w:r>
        <w:r w:rsidRPr="00300254">
          <w:rPr>
            <w:rFonts w:eastAsiaTheme="minorEastAsia" w:cstheme="minorBidi"/>
            <w:i/>
            <w:kern w:val="2"/>
            <w:szCs w:val="22"/>
            <w:lang w:val="en-US" w:eastAsia="zh-CN"/>
          </w:rPr>
          <w:t xml:space="preserve">) and </w:t>
        </w:r>
        <w:r w:rsidRPr="00300254">
          <w:rPr>
            <w:rFonts w:eastAsiaTheme="minorEastAsia"/>
            <w:i/>
          </w:rPr>
          <w:t>pH</w:t>
        </w:r>
        <w:r w:rsidRPr="00300254">
          <w:rPr>
            <w:rFonts w:eastAsiaTheme="minorEastAsia"/>
            <w:i/>
            <w:vertAlign w:val="subscript"/>
          </w:rPr>
          <w:t>T</w:t>
        </w:r>
        <w:r w:rsidRPr="00300254">
          <w:rPr>
            <w:rFonts w:eastAsiaTheme="minorEastAsia" w:cstheme="minorBidi"/>
            <w:i/>
            <w:kern w:val="2"/>
            <w:szCs w:val="22"/>
            <w:lang w:val="en-US" w:eastAsia="zh-CN"/>
          </w:rPr>
          <w:t xml:space="preserve"> (</w:t>
        </w:r>
        <w:r w:rsidRPr="00300254">
          <w:rPr>
            <w:rFonts w:eastAsiaTheme="minorEastAsia" w:cstheme="minorBidi"/>
            <w:b/>
            <w:i/>
            <w:kern w:val="2"/>
            <w:szCs w:val="22"/>
            <w:lang w:val="en-US" w:eastAsia="zh-CN"/>
          </w:rPr>
          <w:t>B</w:t>
        </w:r>
        <w:r w:rsidRPr="00300254">
          <w:rPr>
            <w:rFonts w:eastAsiaTheme="minorEastAsia" w:cstheme="minorBidi"/>
            <w:i/>
            <w:kern w:val="2"/>
            <w:szCs w:val="22"/>
            <w:lang w:val="en-US" w:eastAsia="zh-CN"/>
          </w:rPr>
          <w:t xml:space="preserve">) dependencies. The </w:t>
        </w:r>
      </w:ins>
      <w:ins w:id="725" w:author="Alex" w:date="2020-04-23T01:25:00Z">
        <w:r w:rsidR="007F1701" w:rsidRPr="00300254">
          <w:rPr>
            <w:rFonts w:eastAsiaTheme="minorEastAsia" w:cstheme="minorBidi"/>
            <w:i/>
            <w:kern w:val="2"/>
            <w:szCs w:val="22"/>
            <w:lang w:val="en-US" w:eastAsia="zh-CN"/>
          </w:rPr>
          <w:t>Pearson’s correlation coefficients (R)</w:t>
        </w:r>
        <w:r w:rsidR="007F1701">
          <w:rPr>
            <w:rFonts w:eastAsiaTheme="minorEastAsia" w:cstheme="minorBidi"/>
            <w:i/>
            <w:kern w:val="2"/>
            <w:szCs w:val="22"/>
            <w:lang w:val="en-US" w:eastAsia="zh-CN"/>
          </w:rPr>
          <w:t xml:space="preserve"> and </w:t>
        </w:r>
      </w:ins>
      <w:ins w:id="726" w:author="Alex" w:date="2020-04-23T00:24:00Z">
        <w:r w:rsidR="005D627C">
          <w:rPr>
            <w:rFonts w:eastAsiaTheme="minorEastAsia" w:cstheme="minorBidi"/>
            <w:i/>
            <w:kern w:val="2"/>
            <w:szCs w:val="22"/>
            <w:lang w:val="en-US" w:eastAsia="zh-CN"/>
          </w:rPr>
          <w:t xml:space="preserve">root mean squared errors (RMSE) </w:t>
        </w:r>
      </w:ins>
      <w:ins w:id="727" w:author="Alex" w:date="2020-04-20T16:31:00Z">
        <w:r w:rsidRPr="00300254">
          <w:rPr>
            <w:rFonts w:eastAsiaTheme="minorEastAsia" w:cstheme="minorBidi"/>
            <w:i/>
            <w:kern w:val="2"/>
            <w:szCs w:val="22"/>
            <w:lang w:val="en-US" w:eastAsia="zh-CN"/>
          </w:rPr>
          <w:t>are brought on the individual plots.</w:t>
        </w:r>
      </w:ins>
    </w:p>
    <w:p w14:paraId="5323BEFD" w14:textId="77777777" w:rsidR="00F40340" w:rsidRPr="00F40340" w:rsidRDefault="00F40340" w:rsidP="000108CB">
      <w:pPr>
        <w:pStyle w:val="NormalWeb"/>
        <w:jc w:val="both"/>
        <w:rPr>
          <w:ins w:id="728" w:author="Alex" w:date="2020-04-20T16:31:00Z"/>
          <w:rFonts w:eastAsiaTheme="minorEastAsia" w:cstheme="minorBidi"/>
          <w:kern w:val="2"/>
          <w:szCs w:val="22"/>
          <w:lang w:val="en-US" w:eastAsia="zh-CN"/>
        </w:rPr>
      </w:pPr>
    </w:p>
    <w:p w14:paraId="5E4A5AA4" w14:textId="7BBBBB22" w:rsidR="00421035" w:rsidRDefault="001613D4" w:rsidP="003F1CC0">
      <w:pPr>
        <w:pStyle w:val="NormalWeb"/>
        <w:jc w:val="both"/>
        <w:rPr>
          <w:ins w:id="729" w:author="Alex" w:date="2020-04-20T16:41:00Z"/>
          <w:b/>
          <w:highlight w:val="yellow"/>
          <w:lang w:val="en-US"/>
        </w:rPr>
      </w:pPr>
      <w:ins w:id="730" w:author="Alex" w:date="2020-04-23T00:32:00Z">
        <w:r>
          <w:rPr>
            <w:bCs/>
            <w:lang w:val="en-US"/>
          </w:rPr>
          <w:t xml:space="preserve">In </w:t>
        </w:r>
      </w:ins>
      <w:ins w:id="731" w:author="Alex" w:date="2020-04-20T16:38:00Z">
        <w:r>
          <w:rPr>
            <w:bCs/>
            <w:lang w:val="en-US"/>
          </w:rPr>
          <w:t>o</w:t>
        </w:r>
        <w:r w:rsidR="00421035">
          <w:rPr>
            <w:bCs/>
            <w:lang w:val="en-US"/>
          </w:rPr>
          <w:t>ur third</w:t>
        </w:r>
      </w:ins>
      <w:ins w:id="732" w:author="Alex" w:date="2020-04-20T17:08:00Z">
        <w:r w:rsidR="007F43F6">
          <w:rPr>
            <w:bCs/>
            <w:lang w:val="en-US"/>
          </w:rPr>
          <w:t xml:space="preserve">, </w:t>
        </w:r>
        <w:proofErr w:type="spellStart"/>
        <w:r w:rsidR="007F43F6">
          <w:rPr>
            <w:bCs/>
            <w:lang w:val="en-US"/>
          </w:rPr>
          <w:t>Eureqa</w:t>
        </w:r>
        <w:proofErr w:type="spellEnd"/>
        <w:r w:rsidR="007F43F6">
          <w:rPr>
            <w:bCs/>
            <w:lang w:val="en-US"/>
          </w:rPr>
          <w:t>-based,</w:t>
        </w:r>
      </w:ins>
      <w:ins w:id="733" w:author="Alex" w:date="2020-04-20T16:38:00Z">
        <w:r w:rsidR="00421035">
          <w:rPr>
            <w:bCs/>
            <w:lang w:val="en-US"/>
          </w:rPr>
          <w:t xml:space="preserve"> approach</w:t>
        </w:r>
      </w:ins>
      <w:ins w:id="734" w:author="Alex" w:date="2020-04-23T00:32:00Z">
        <w:r>
          <w:rPr>
            <w:bCs/>
            <w:lang w:val="en-US"/>
          </w:rPr>
          <w:t>,</w:t>
        </w:r>
      </w:ins>
      <w:ins w:id="735" w:author="Alex" w:date="2020-04-20T16:38:00Z">
        <w:r w:rsidR="00421035">
          <w:rPr>
            <w:bCs/>
            <w:lang w:val="en-US"/>
          </w:rPr>
          <w:t xml:space="preserve"> </w:t>
        </w:r>
      </w:ins>
      <w:ins w:id="736" w:author="Alex" w:date="2020-04-23T00:32:00Z">
        <w:r>
          <w:rPr>
            <w:bCs/>
            <w:lang w:val="en-US"/>
          </w:rPr>
          <w:t>we searched for</w:t>
        </w:r>
      </w:ins>
      <w:ins w:id="737" w:author="Alex" w:date="2020-04-20T16:38:00Z">
        <w:r w:rsidR="00421035">
          <w:rPr>
            <w:bCs/>
            <w:lang w:val="en-US"/>
          </w:rPr>
          <w:t xml:space="preserve"> a n</w:t>
        </w:r>
      </w:ins>
      <w:r w:rsidR="00EB45EA" w:rsidRPr="00EB45EA">
        <w:rPr>
          <w:bCs/>
          <w:lang w:val="en-US"/>
        </w:rPr>
        <w:t>on-</w:t>
      </w:r>
      <w:r w:rsidR="00EB45EA">
        <w:rPr>
          <w:bCs/>
          <w:lang w:val="en-US"/>
        </w:rPr>
        <w:t>l</w:t>
      </w:r>
      <w:r w:rsidR="00EB45EA" w:rsidRPr="00EB45EA">
        <w:rPr>
          <w:bCs/>
          <w:lang w:val="en-US"/>
        </w:rPr>
        <w:t xml:space="preserve">inear </w:t>
      </w:r>
      <w:r w:rsidR="00EB45EA">
        <w:rPr>
          <w:bCs/>
          <w:lang w:val="en-US"/>
        </w:rPr>
        <w:t>a</w:t>
      </w:r>
      <w:r w:rsidR="00EB45EA" w:rsidRPr="00EB45EA">
        <w:rPr>
          <w:bCs/>
          <w:lang w:val="en-US"/>
        </w:rPr>
        <w:t xml:space="preserve">nalytical </w:t>
      </w:r>
      <w:r w:rsidR="00EB45EA">
        <w:rPr>
          <w:bCs/>
          <w:lang w:val="en-US"/>
        </w:rPr>
        <w:t>e</w:t>
      </w:r>
      <w:r w:rsidR="00EB45EA" w:rsidRPr="00EB45EA">
        <w:rPr>
          <w:bCs/>
          <w:lang w:val="en-US"/>
        </w:rPr>
        <w:t>quation</w:t>
      </w:r>
      <w:r w:rsidR="00EB45EA">
        <w:rPr>
          <w:bCs/>
          <w:lang w:val="en-US"/>
        </w:rPr>
        <w:t xml:space="preserve"> </w:t>
      </w:r>
      <w:r w:rsidR="00EB45EA" w:rsidRPr="0089239C">
        <w:rPr>
          <w:bCs/>
          <w:lang w:val="en-US"/>
        </w:rPr>
        <w:t>for both T</w:t>
      </w:r>
      <w:r w:rsidR="00EB45EA" w:rsidRPr="0089239C">
        <w:rPr>
          <w:bCs/>
          <w:vertAlign w:val="subscript"/>
          <w:lang w:val="en-US"/>
        </w:rPr>
        <w:t>m</w:t>
      </w:r>
      <w:r w:rsidR="00EB45EA" w:rsidRPr="0089239C">
        <w:rPr>
          <w:bCs/>
          <w:lang w:val="en-US"/>
        </w:rPr>
        <w:t xml:space="preserve"> and </w:t>
      </w:r>
      <w:proofErr w:type="spellStart"/>
      <w:r w:rsidR="00EB45EA" w:rsidRPr="0089239C">
        <w:rPr>
          <w:bCs/>
          <w:lang w:val="en-US"/>
        </w:rPr>
        <w:t>pH</w:t>
      </w:r>
      <w:r w:rsidR="00EB45EA" w:rsidRPr="0089239C">
        <w:rPr>
          <w:bCs/>
          <w:vertAlign w:val="subscript"/>
          <w:lang w:val="en-US"/>
        </w:rPr>
        <w:t>T</w:t>
      </w:r>
      <w:proofErr w:type="spellEnd"/>
      <w:ins w:id="738" w:author="Alex" w:date="2020-04-20T16:38:00Z">
        <w:r w:rsidR="00421035">
          <w:rPr>
            <w:bCs/>
            <w:lang w:val="en-US"/>
          </w:rPr>
          <w:t xml:space="preserve">, expressing those as </w:t>
        </w:r>
      </w:ins>
      <w:ins w:id="739" w:author="Alex" w:date="2020-04-23T00:34:00Z">
        <w:r>
          <w:rPr>
            <w:bCs/>
            <w:lang w:val="en-US"/>
          </w:rPr>
          <w:t xml:space="preserve">a </w:t>
        </w:r>
      </w:ins>
      <w:ins w:id="740" w:author="Alex" w:date="2020-04-20T16:38:00Z">
        <w:r w:rsidR="00421035">
          <w:rPr>
            <w:bCs/>
            <w:lang w:val="en-US"/>
          </w:rPr>
          <w:t xml:space="preserve">function of </w:t>
        </w:r>
      </w:ins>
      <w:ins w:id="741" w:author="Alex" w:date="2020-04-20T16:39:00Z">
        <w:r w:rsidR="00421035">
          <w:rPr>
            <w:bCs/>
            <w:lang w:val="en-US"/>
          </w:rPr>
          <w:t xml:space="preserve">C-tract and </w:t>
        </w:r>
      </w:ins>
      <w:ins w:id="742" w:author="Alex" w:date="2020-04-20T16:40:00Z">
        <w:r w:rsidR="00421035">
          <w:rPr>
            <w:bCs/>
            <w:lang w:val="en-US"/>
          </w:rPr>
          <w:t>T-</w:t>
        </w:r>
      </w:ins>
      <w:ins w:id="743" w:author="Alex" w:date="2020-04-20T16:39:00Z">
        <w:r w:rsidR="00421035">
          <w:rPr>
            <w:bCs/>
            <w:lang w:val="en-US"/>
          </w:rPr>
          <w:t>spacer lengths</w:t>
        </w:r>
      </w:ins>
      <w:ins w:id="744" w:author="Alex" w:date="2020-04-23T00:32:00Z">
        <w:r>
          <w:rPr>
            <w:bCs/>
            <w:lang w:val="en-US"/>
          </w:rPr>
          <w:t>.</w:t>
        </w:r>
      </w:ins>
      <w:ins w:id="745" w:author="Alex" w:date="2020-04-20T16:41:00Z">
        <w:r w:rsidR="00421035">
          <w:rPr>
            <w:bCs/>
            <w:lang w:val="en-US"/>
          </w:rPr>
          <w:t xml:space="preserve"> </w:t>
        </w:r>
      </w:ins>
      <w:ins w:id="746" w:author="Alex" w:date="2020-04-23T00:34:00Z">
        <w:r>
          <w:rPr>
            <w:bCs/>
            <w:lang w:val="en-US"/>
          </w:rPr>
          <w:t xml:space="preserve">With some compromise in the model performance, we </w:t>
        </w:r>
      </w:ins>
      <w:ins w:id="747" w:author="Alex" w:date="2020-04-20T16:41:00Z">
        <w:r w:rsidR="00421035">
          <w:rPr>
            <w:bCs/>
            <w:lang w:val="en-US"/>
          </w:rPr>
          <w:t xml:space="preserve">arrived to </w:t>
        </w:r>
      </w:ins>
      <w:ins w:id="748" w:author="Alex" w:date="2020-04-23T00:35:00Z">
        <w:r>
          <w:rPr>
            <w:bCs/>
            <w:lang w:val="en-US"/>
          </w:rPr>
          <w:t xml:space="preserve">the following </w:t>
        </w:r>
      </w:ins>
      <w:ins w:id="749" w:author="Alex" w:date="2020-04-23T00:34:00Z">
        <w:r>
          <w:rPr>
            <w:bCs/>
            <w:lang w:val="en-US"/>
          </w:rPr>
          <w:t>transparent</w:t>
        </w:r>
      </w:ins>
      <w:ins w:id="750" w:author="Alex" w:date="2020-04-20T16:41:00Z">
        <w:r w:rsidR="00421035">
          <w:rPr>
            <w:bCs/>
            <w:lang w:val="en-US"/>
          </w:rPr>
          <w:t xml:space="preserve"> </w:t>
        </w:r>
      </w:ins>
      <w:ins w:id="751" w:author="Alex" w:date="2020-04-23T00:34:00Z">
        <w:r>
          <w:rPr>
            <w:bCs/>
            <w:lang w:val="en-US"/>
          </w:rPr>
          <w:t xml:space="preserve">and </w:t>
        </w:r>
      </w:ins>
      <w:ins w:id="752" w:author="Alex" w:date="2020-04-20T16:41:00Z">
        <w:r>
          <w:rPr>
            <w:bCs/>
            <w:lang w:val="en-US"/>
          </w:rPr>
          <w:t>simple</w:t>
        </w:r>
        <w:r w:rsidR="00421035">
          <w:rPr>
            <w:bCs/>
            <w:lang w:val="en-US"/>
          </w:rPr>
          <w:t xml:space="preserve"> mathematical expressions:</w:t>
        </w:r>
      </w:ins>
    </w:p>
    <w:p w14:paraId="65844032" w14:textId="0851AEA4" w:rsidR="00421035" w:rsidRPr="007F43F6" w:rsidRDefault="00421035" w:rsidP="003F1CC0">
      <w:pPr>
        <w:pStyle w:val="NormalWeb"/>
        <w:jc w:val="both"/>
        <w:rPr>
          <w:ins w:id="753" w:author="Alex" w:date="2020-04-20T16:41:00Z"/>
          <w:lang w:val="en-US"/>
        </w:rPr>
      </w:pPr>
      <w:ins w:id="754" w:author="Alex" w:date="2020-04-20T16:42:00Z">
        <w:r w:rsidRPr="007F43F6">
          <w:rPr>
            <w:lang w:val="en-US"/>
          </w:rPr>
          <w:t>T</w:t>
        </w:r>
        <w:r w:rsidRPr="007F43F6">
          <w:rPr>
            <w:vertAlign w:val="subscript"/>
            <w:lang w:val="en-US"/>
          </w:rPr>
          <w:t>m</w:t>
        </w:r>
        <w:r w:rsidRPr="007F43F6">
          <w:rPr>
            <w:lang w:val="en-US"/>
          </w:rPr>
          <w:t xml:space="preserve"> = 102 - T</w:t>
        </w:r>
        <w:r w:rsidRPr="007F43F6">
          <w:rPr>
            <w:vertAlign w:val="subscript"/>
            <w:lang w:val="en-US"/>
          </w:rPr>
          <w:t>3</w:t>
        </w:r>
        <w:r w:rsidRPr="007F43F6">
          <w:rPr>
            <w:lang w:val="en-US"/>
          </w:rPr>
          <w:t xml:space="preserve"> - (137 - T</w:t>
        </w:r>
        <w:r w:rsidRPr="007F43F6">
          <w:rPr>
            <w:vertAlign w:val="subscript"/>
            <w:lang w:val="en-US"/>
          </w:rPr>
          <w:t>2</w:t>
        </w:r>
        <w:r w:rsidRPr="007F43F6">
          <w:rPr>
            <w:lang w:val="en-US"/>
          </w:rPr>
          <w:t>T</w:t>
        </w:r>
        <w:r w:rsidRPr="007F43F6">
          <w:rPr>
            <w:vertAlign w:val="subscript"/>
            <w:lang w:val="en-US"/>
          </w:rPr>
          <w:t>3</w:t>
        </w:r>
        <w:r w:rsidRPr="007F43F6">
          <w:rPr>
            <w:lang w:val="en-US"/>
          </w:rPr>
          <w:t xml:space="preserve"> + T</w:t>
        </w:r>
        <w:r w:rsidRPr="007F43F6">
          <w:rPr>
            <w:vertAlign w:val="subscript"/>
            <w:lang w:val="en-US"/>
          </w:rPr>
          <w:t>1</w:t>
        </w:r>
        <w:r w:rsidRPr="007F43F6">
          <w:rPr>
            <w:lang w:val="en-US"/>
          </w:rPr>
          <w:t>)</w:t>
        </w:r>
        <w:r w:rsidR="007C0DA6" w:rsidRPr="007F43F6">
          <w:rPr>
            <w:lang w:val="en-US"/>
          </w:rPr>
          <w:t>/</w:t>
        </w:r>
        <w:r w:rsidRPr="007F43F6">
          <w:rPr>
            <w:lang w:val="en-US"/>
          </w:rPr>
          <w:t>C</w:t>
        </w:r>
      </w:ins>
    </w:p>
    <w:p w14:paraId="4433FF61" w14:textId="58314286" w:rsidR="007C0DA6" w:rsidRPr="007F43F6" w:rsidRDefault="00D83568" w:rsidP="007C0DA6">
      <w:pPr>
        <w:pStyle w:val="NormalWeb"/>
        <w:jc w:val="both"/>
        <w:rPr>
          <w:ins w:id="755" w:author="Alex" w:date="2020-04-20T16:43:00Z"/>
          <w:lang w:val="en-US"/>
        </w:rPr>
      </w:pPr>
      <w:proofErr w:type="spellStart"/>
      <w:proofErr w:type="gramStart"/>
      <w:ins w:id="756" w:author="Alex" w:date="2020-04-20T16:59:00Z">
        <w:r w:rsidRPr="007F43F6">
          <w:rPr>
            <w:bCs/>
            <w:lang w:val="en-US"/>
          </w:rPr>
          <w:t>pH</w:t>
        </w:r>
        <w:r w:rsidRPr="007F43F6">
          <w:rPr>
            <w:bCs/>
            <w:vertAlign w:val="subscript"/>
            <w:lang w:val="en-US"/>
          </w:rPr>
          <w:t>T</w:t>
        </w:r>
      </w:ins>
      <w:proofErr w:type="spellEnd"/>
      <w:proofErr w:type="gramEnd"/>
      <w:ins w:id="757" w:author="Alex" w:date="2020-04-20T16:43:00Z">
        <w:r w:rsidR="007C0DA6" w:rsidRPr="007F43F6">
          <w:rPr>
            <w:lang w:val="en-US"/>
          </w:rPr>
          <w:t xml:space="preserve"> = </w:t>
        </w:r>
      </w:ins>
      <w:ins w:id="758" w:author="Alex" w:date="2020-04-20T17:00:00Z">
        <w:r w:rsidRPr="007F43F6">
          <w:rPr>
            <w:lang w:val="en-US"/>
          </w:rPr>
          <w:t>7.3</w:t>
        </w:r>
      </w:ins>
      <w:ins w:id="759" w:author="Liezel Tamon" w:date="2020-04-22T20:28:00Z">
        <w:r w:rsidR="006B7255">
          <w:rPr>
            <w:lang w:val="en-US"/>
          </w:rPr>
          <w:t>8</w:t>
        </w:r>
      </w:ins>
      <w:ins w:id="760" w:author="Alex" w:date="2020-04-20T16:43:00Z">
        <w:r w:rsidRPr="007F43F6">
          <w:rPr>
            <w:lang w:val="en-US"/>
          </w:rPr>
          <w:t xml:space="preserve"> </w:t>
        </w:r>
      </w:ins>
      <w:ins w:id="761" w:author="Alex" w:date="2020-04-23T00:26:00Z">
        <w:r w:rsidR="00660914">
          <w:rPr>
            <w:lang w:val="en-US"/>
          </w:rPr>
          <w:t>-</w:t>
        </w:r>
      </w:ins>
      <w:ins w:id="762" w:author="Alex" w:date="2020-04-20T16:43:00Z">
        <w:r w:rsidRPr="007F43F6">
          <w:rPr>
            <w:lang w:val="en-US"/>
          </w:rPr>
          <w:t xml:space="preserve"> </w:t>
        </w:r>
      </w:ins>
      <w:r w:rsidR="00C65E18">
        <w:rPr>
          <w:lang w:val="en-US"/>
        </w:rPr>
        <w:t>3.</w:t>
      </w:r>
      <w:r w:rsidR="00486392">
        <w:rPr>
          <w:lang w:val="en-US"/>
        </w:rPr>
        <w:t>70</w:t>
      </w:r>
      <w:r w:rsidRPr="007F43F6">
        <w:rPr>
          <w:lang w:val="en-US"/>
        </w:rPr>
        <w:t>/</w:t>
      </w:r>
      <w:r w:rsidR="00C65E18" w:rsidRPr="0072431F">
        <w:rPr>
          <w:lang w:val="en-US"/>
        </w:rPr>
        <w:t>C</w:t>
      </w:r>
      <w:r w:rsidRPr="007F43F6">
        <w:rPr>
          <w:lang w:val="en-US"/>
        </w:rPr>
        <w:t xml:space="preserve"> </w:t>
      </w:r>
      <w:r w:rsidR="00660914">
        <w:rPr>
          <w:lang w:val="en-US"/>
        </w:rPr>
        <w:t>-</w:t>
      </w:r>
      <w:r w:rsidR="007C0DA6" w:rsidRPr="007F43F6">
        <w:rPr>
          <w:lang w:val="en-US"/>
        </w:rPr>
        <w:t xml:space="preserve"> </w:t>
      </w:r>
      <w:r w:rsidR="00C65E18">
        <w:rPr>
          <w:lang w:val="en-US"/>
        </w:rPr>
        <w:t>(0.005</w:t>
      </w:r>
      <w:r w:rsidR="00D317C2">
        <w:rPr>
          <w:lang w:val="en-US"/>
        </w:rPr>
        <w:t>65</w:t>
      </w:r>
      <w:r w:rsidR="00660914">
        <w:rPr>
          <w:lang w:val="en-US"/>
        </w:rPr>
        <w:t xml:space="preserve"> </w:t>
      </w:r>
      <w:r w:rsidR="00C65E18">
        <w:rPr>
          <w:lang w:val="en-US"/>
        </w:rPr>
        <w:t>L)</w:t>
      </w:r>
      <w:r w:rsidRPr="007F43F6">
        <w:rPr>
          <w:lang w:val="en-US"/>
        </w:rPr>
        <w:t>/</w:t>
      </w:r>
      <w:r w:rsidR="00C65E18">
        <w:rPr>
          <w:lang w:val="en-US"/>
        </w:rPr>
        <w:t>T</w:t>
      </w:r>
      <w:r w:rsidR="00C65E18" w:rsidRPr="00660914">
        <w:rPr>
          <w:vertAlign w:val="subscript"/>
          <w:lang w:val="en-US"/>
        </w:rPr>
        <w:t>2</w:t>
      </w:r>
    </w:p>
    <w:p w14:paraId="1D9FB501" w14:textId="44D10F37" w:rsidR="00421035" w:rsidRDefault="004632DA" w:rsidP="003F1CC0">
      <w:pPr>
        <w:pStyle w:val="NormalWeb"/>
        <w:jc w:val="both"/>
        <w:rPr>
          <w:ins w:id="763" w:author="Alex" w:date="2020-04-20T17:13:00Z"/>
          <w:bCs/>
          <w:lang w:val="en-US"/>
        </w:rPr>
      </w:pPr>
      <w:proofErr w:type="gramStart"/>
      <w:ins w:id="764" w:author="Alex" w:date="2020-04-20T17:03:00Z">
        <w:r w:rsidRPr="007F43F6">
          <w:rPr>
            <w:lang w:val="en-US"/>
          </w:rPr>
          <w:t>where</w:t>
        </w:r>
        <w:proofErr w:type="gramEnd"/>
        <w:r w:rsidRPr="007F43F6">
          <w:rPr>
            <w:lang w:val="en-US"/>
          </w:rPr>
          <w:t xml:space="preserve"> </w:t>
        </w:r>
        <w:r w:rsidR="007F43F6" w:rsidRPr="007F43F6">
          <w:rPr>
            <w:lang w:val="en-US"/>
          </w:rPr>
          <w:t>C is the C-tract</w:t>
        </w:r>
        <w:r w:rsidRPr="007F43F6">
          <w:rPr>
            <w:lang w:val="en-US"/>
          </w:rPr>
          <w:t xml:space="preserve"> length</w:t>
        </w:r>
        <w:r w:rsidR="007F43F6" w:rsidRPr="007F43F6">
          <w:rPr>
            <w:lang w:val="en-US"/>
          </w:rPr>
          <w:t xml:space="preserve"> (common for all four C-tracts), </w:t>
        </w:r>
        <w:r w:rsidR="007F43F6" w:rsidRPr="007F43F6">
          <w:rPr>
            <w:bCs/>
            <w:lang w:val="en-US"/>
          </w:rPr>
          <w:t>T</w:t>
        </w:r>
        <w:r w:rsidR="007F43F6" w:rsidRPr="007F43F6">
          <w:rPr>
            <w:bCs/>
            <w:vertAlign w:val="subscript"/>
            <w:lang w:val="en-US"/>
          </w:rPr>
          <w:t>1</w:t>
        </w:r>
        <w:r w:rsidR="007F43F6" w:rsidRPr="007F43F6">
          <w:rPr>
            <w:bCs/>
            <w:lang w:val="en-US"/>
          </w:rPr>
          <w:t>, T</w:t>
        </w:r>
        <w:r w:rsidR="007F43F6" w:rsidRPr="007F43F6">
          <w:rPr>
            <w:bCs/>
            <w:vertAlign w:val="subscript"/>
            <w:lang w:val="en-US"/>
          </w:rPr>
          <w:t>2</w:t>
        </w:r>
        <w:r w:rsidR="007F43F6" w:rsidRPr="007F43F6">
          <w:rPr>
            <w:bCs/>
            <w:lang w:val="en-US"/>
          </w:rPr>
          <w:t xml:space="preserve"> and T</w:t>
        </w:r>
        <w:r w:rsidR="007F43F6" w:rsidRPr="007F43F6">
          <w:rPr>
            <w:bCs/>
            <w:vertAlign w:val="subscript"/>
            <w:lang w:val="en-US"/>
          </w:rPr>
          <w:t>3</w:t>
        </w:r>
        <w:r w:rsidR="007F43F6" w:rsidRPr="007F43F6">
          <w:rPr>
            <w:bCs/>
            <w:lang w:val="en-US"/>
          </w:rPr>
          <w:t xml:space="preserve"> are the lengths of the first, second</w:t>
        </w:r>
        <w:r w:rsidR="007F43F6">
          <w:rPr>
            <w:bCs/>
            <w:lang w:val="en-US"/>
          </w:rPr>
          <w:t xml:space="preserve"> and third spacers respectively </w:t>
        </w:r>
      </w:ins>
      <w:ins w:id="765" w:author="Alex" w:date="2020-04-20T17:04:00Z">
        <w:r w:rsidR="007F43F6">
          <w:rPr>
            <w:bCs/>
            <w:lang w:val="en-US"/>
          </w:rPr>
          <w:t>(</w:t>
        </w:r>
      </w:ins>
      <w:ins w:id="766" w:author="Alex" w:date="2020-04-20T17:03:00Z">
        <w:r w:rsidR="007F43F6">
          <w:rPr>
            <w:bCs/>
            <w:lang w:val="en-US"/>
          </w:rPr>
          <w:t>in 5’-to-3’ direction</w:t>
        </w:r>
      </w:ins>
      <w:ins w:id="767" w:author="Alex" w:date="2020-04-20T17:04:00Z">
        <w:r w:rsidR="007F43F6">
          <w:rPr>
            <w:bCs/>
            <w:lang w:val="en-US"/>
          </w:rPr>
          <w:t>)</w:t>
        </w:r>
      </w:ins>
      <w:ins w:id="768" w:author="Alex" w:date="2020-04-23T00:27:00Z">
        <w:r w:rsidR="00660914">
          <w:rPr>
            <w:bCs/>
            <w:lang w:val="en-US"/>
          </w:rPr>
          <w:t>,</w:t>
        </w:r>
      </w:ins>
      <w:ins w:id="769" w:author="Liezel Tamon" w:date="2020-04-22T20:21:00Z">
        <w:r w:rsidR="00C516A6">
          <w:rPr>
            <w:bCs/>
            <w:lang w:val="en-US"/>
          </w:rPr>
          <w:t xml:space="preserve"> and </w:t>
        </w:r>
        <w:r w:rsidR="00C516A6">
          <w:rPr>
            <w:lang w:val="en-US"/>
          </w:rPr>
          <w:t>L is the total sequence length</w:t>
        </w:r>
      </w:ins>
      <w:ins w:id="770" w:author="Alex" w:date="2020-04-23T00:28:00Z">
        <w:r w:rsidR="00660914">
          <w:rPr>
            <w:lang w:val="en-US"/>
          </w:rPr>
          <w:t xml:space="preserve"> (i.e. </w:t>
        </w:r>
      </w:ins>
      <w:ins w:id="771" w:author="Alex" w:date="2020-04-23T00:29:00Z">
        <w:r w:rsidR="00660914">
          <w:rPr>
            <w:lang w:val="en-US"/>
          </w:rPr>
          <w:t xml:space="preserve">L = </w:t>
        </w:r>
      </w:ins>
      <w:ins w:id="772" w:author="Alex" w:date="2020-04-23T00:28:00Z">
        <w:r w:rsidR="00660914">
          <w:rPr>
            <w:lang w:val="en-US"/>
          </w:rPr>
          <w:t>4C</w:t>
        </w:r>
      </w:ins>
      <w:ins w:id="773" w:author="Alex" w:date="2020-04-23T00:29:00Z">
        <w:r w:rsidR="00660914">
          <w:rPr>
            <w:lang w:val="en-US"/>
          </w:rPr>
          <w:t xml:space="preserve"> + </w:t>
        </w:r>
        <w:r w:rsidR="00660914" w:rsidRPr="007F43F6">
          <w:rPr>
            <w:bCs/>
            <w:lang w:val="en-US"/>
          </w:rPr>
          <w:t>T</w:t>
        </w:r>
        <w:r w:rsidR="00660914" w:rsidRPr="007F43F6">
          <w:rPr>
            <w:bCs/>
            <w:vertAlign w:val="subscript"/>
            <w:lang w:val="en-US"/>
          </w:rPr>
          <w:t>1</w:t>
        </w:r>
        <w:r w:rsidR="00660914" w:rsidRPr="00660914">
          <w:rPr>
            <w:bCs/>
            <w:lang w:val="en-US"/>
          </w:rPr>
          <w:t xml:space="preserve"> +</w:t>
        </w:r>
        <w:r w:rsidR="00660914">
          <w:rPr>
            <w:bCs/>
            <w:lang w:val="en-US"/>
          </w:rPr>
          <w:t xml:space="preserve"> </w:t>
        </w:r>
        <w:r w:rsidR="00660914" w:rsidRPr="007F43F6">
          <w:rPr>
            <w:bCs/>
            <w:lang w:val="en-US"/>
          </w:rPr>
          <w:t>T</w:t>
        </w:r>
        <w:r w:rsidR="00660914" w:rsidRPr="007F43F6">
          <w:rPr>
            <w:bCs/>
            <w:vertAlign w:val="subscript"/>
            <w:lang w:val="en-US"/>
          </w:rPr>
          <w:t>2</w:t>
        </w:r>
      </w:ins>
      <w:ins w:id="774" w:author="Alex" w:date="2020-04-23T00:30:00Z">
        <w:r w:rsidR="00660914" w:rsidRPr="00660914">
          <w:rPr>
            <w:bCs/>
            <w:lang w:val="en-US"/>
          </w:rPr>
          <w:t xml:space="preserve"> </w:t>
        </w:r>
      </w:ins>
      <w:ins w:id="775" w:author="Alex" w:date="2020-04-23T00:29:00Z">
        <w:r w:rsidR="00660914" w:rsidRPr="00660914">
          <w:rPr>
            <w:bCs/>
            <w:lang w:val="en-US"/>
          </w:rPr>
          <w:t>+</w:t>
        </w:r>
      </w:ins>
      <w:ins w:id="776" w:author="Alex" w:date="2020-04-23T00:30:00Z">
        <w:r w:rsidR="00660914">
          <w:rPr>
            <w:bCs/>
            <w:lang w:val="en-US"/>
          </w:rPr>
          <w:t xml:space="preserve"> </w:t>
        </w:r>
      </w:ins>
      <w:ins w:id="777" w:author="Alex" w:date="2020-04-23T00:29:00Z">
        <w:r w:rsidR="00660914" w:rsidRPr="007F43F6">
          <w:rPr>
            <w:bCs/>
            <w:lang w:val="en-US"/>
          </w:rPr>
          <w:t>T</w:t>
        </w:r>
        <w:r w:rsidR="00660914" w:rsidRPr="007F43F6">
          <w:rPr>
            <w:bCs/>
            <w:vertAlign w:val="subscript"/>
            <w:lang w:val="en-US"/>
          </w:rPr>
          <w:t>3</w:t>
        </w:r>
      </w:ins>
      <w:ins w:id="778" w:author="Alex" w:date="2020-04-23T00:28:00Z">
        <w:r w:rsidR="00660914">
          <w:rPr>
            <w:lang w:val="en-US"/>
          </w:rPr>
          <w:t>)</w:t>
        </w:r>
      </w:ins>
      <w:ins w:id="779" w:author="Alex" w:date="2020-04-20T17:06:00Z">
        <w:r w:rsidR="007F43F6">
          <w:rPr>
            <w:bCs/>
            <w:lang w:val="en-US"/>
          </w:rPr>
          <w:t xml:space="preserve">. </w:t>
        </w:r>
      </w:ins>
      <w:ins w:id="780" w:author="Alex" w:date="2020-04-23T00:37:00Z">
        <w:r w:rsidR="001613D4">
          <w:rPr>
            <w:bCs/>
            <w:lang w:val="en-US"/>
          </w:rPr>
          <w:t xml:space="preserve">The equations result in Pearson R values of 0.979 and 0.960 for </w:t>
        </w:r>
        <w:r w:rsidR="001613D4" w:rsidRPr="00300254">
          <w:rPr>
            <w:rFonts w:eastAsiaTheme="minorEastAsia"/>
            <w:i/>
          </w:rPr>
          <w:t>T</w:t>
        </w:r>
        <w:r w:rsidR="001613D4" w:rsidRPr="00300254">
          <w:rPr>
            <w:rFonts w:eastAsiaTheme="minorEastAsia"/>
            <w:i/>
            <w:vertAlign w:val="subscript"/>
          </w:rPr>
          <w:t>m</w:t>
        </w:r>
        <w:r w:rsidR="001613D4">
          <w:rPr>
            <w:bCs/>
            <w:lang w:val="en-US"/>
          </w:rPr>
          <w:t xml:space="preserve"> and </w:t>
        </w:r>
        <w:proofErr w:type="spellStart"/>
        <w:r w:rsidR="001613D4" w:rsidRPr="00300254">
          <w:rPr>
            <w:bCs/>
            <w:i/>
            <w:lang w:val="en-US"/>
          </w:rPr>
          <w:t>pH</w:t>
        </w:r>
        <w:r w:rsidR="001613D4" w:rsidRPr="00300254">
          <w:rPr>
            <w:bCs/>
            <w:i/>
            <w:vertAlign w:val="subscript"/>
            <w:lang w:val="en-US"/>
          </w:rPr>
          <w:t>T</w:t>
        </w:r>
        <w:proofErr w:type="spellEnd"/>
        <w:r w:rsidR="001613D4">
          <w:rPr>
            <w:bCs/>
            <w:lang w:val="en-US"/>
          </w:rPr>
          <w:t xml:space="preserve"> values respectively, based on </w:t>
        </w:r>
        <w:proofErr w:type="spellStart"/>
        <w:r w:rsidR="001613D4">
          <w:rPr>
            <w:bCs/>
            <w:lang w:val="en-US"/>
          </w:rPr>
          <w:t>Eureqa’s</w:t>
        </w:r>
        <w:proofErr w:type="spellEnd"/>
        <w:r w:rsidR="001613D4">
          <w:rPr>
            <w:bCs/>
            <w:lang w:val="en-US"/>
          </w:rPr>
          <w:t xml:space="preserve"> internal validation. </w:t>
        </w:r>
      </w:ins>
      <w:ins w:id="781" w:author="Alex" w:date="2020-04-20T17:06:00Z">
        <w:r w:rsidR="007F43F6">
          <w:rPr>
            <w:bCs/>
            <w:lang w:val="en-US"/>
          </w:rPr>
          <w:t xml:space="preserve">As for all the other models above, these </w:t>
        </w:r>
      </w:ins>
      <w:ins w:id="782" w:author="Alex" w:date="2020-04-20T17:09:00Z">
        <w:r w:rsidR="007F43F6">
          <w:rPr>
            <w:bCs/>
            <w:lang w:val="en-US"/>
          </w:rPr>
          <w:t xml:space="preserve">mathematical </w:t>
        </w:r>
      </w:ins>
      <w:ins w:id="783" w:author="Alex" w:date="2020-04-20T17:06:00Z">
        <w:r w:rsidR="007F43F6">
          <w:rPr>
            <w:bCs/>
            <w:lang w:val="en-US"/>
          </w:rPr>
          <w:t xml:space="preserve">models are applicable for only the </w:t>
        </w:r>
      </w:ins>
      <w:ins w:id="784" w:author="Alex" w:date="2020-04-20T17:07:00Z">
        <w:r w:rsidR="007F43F6">
          <w:rPr>
            <w:bCs/>
            <w:lang w:val="en-US"/>
          </w:rPr>
          <w:t xml:space="preserve">C/T-based </w:t>
        </w:r>
      </w:ins>
      <w:ins w:id="785" w:author="Alex" w:date="2020-04-20T17:06:00Z">
        <w:r w:rsidR="007F43F6">
          <w:rPr>
            <w:bCs/>
            <w:lang w:val="en-US"/>
          </w:rPr>
          <w:t xml:space="preserve">sequence space </w:t>
        </w:r>
      </w:ins>
      <w:ins w:id="786" w:author="Alex" w:date="2020-04-20T17:07:00Z">
        <w:r w:rsidR="007F43F6">
          <w:rPr>
            <w:bCs/>
            <w:lang w:val="en-US"/>
          </w:rPr>
          <w:t>with equally sized C-tracts used in this study for most experimental measurements.</w:t>
        </w:r>
      </w:ins>
      <w:ins w:id="787" w:author="Alex" w:date="2020-04-20T17:11:00Z">
        <w:r w:rsidR="00541107">
          <w:rPr>
            <w:bCs/>
            <w:lang w:val="en-US"/>
          </w:rPr>
          <w:t xml:space="preserve"> </w:t>
        </w:r>
      </w:ins>
      <w:ins w:id="788" w:author="Alex" w:date="2020-04-23T00:35:00Z">
        <w:r w:rsidR="001613D4">
          <w:rPr>
            <w:bCs/>
            <w:lang w:val="en-US"/>
          </w:rPr>
          <w:t xml:space="preserve">Furthermore, the found other </w:t>
        </w:r>
      </w:ins>
      <w:proofErr w:type="spellStart"/>
      <w:ins w:id="789" w:author="Alex" w:date="2020-04-23T00:36:00Z">
        <w:r w:rsidR="001613D4">
          <w:rPr>
            <w:bCs/>
            <w:lang w:val="en-US"/>
          </w:rPr>
          <w:t>Eureqa</w:t>
        </w:r>
        <w:proofErr w:type="spellEnd"/>
        <w:r w:rsidR="001613D4">
          <w:rPr>
            <w:bCs/>
            <w:lang w:val="en-US"/>
          </w:rPr>
          <w:t xml:space="preserve"> </w:t>
        </w:r>
      </w:ins>
      <w:ins w:id="790" w:author="Alex" w:date="2020-04-23T00:35:00Z">
        <w:r w:rsidR="001613D4">
          <w:rPr>
            <w:bCs/>
            <w:lang w:val="en-US"/>
          </w:rPr>
          <w:t>solutions with comparable performance</w:t>
        </w:r>
      </w:ins>
      <w:ins w:id="791" w:author="Alex" w:date="2020-04-23T00:36:00Z">
        <w:r w:rsidR="001613D4">
          <w:rPr>
            <w:bCs/>
            <w:lang w:val="en-US"/>
          </w:rPr>
          <w:t xml:space="preserve"> indicate that the models may also take some advantage of </w:t>
        </w:r>
      </w:ins>
      <w:ins w:id="792" w:author="Alex" w:date="2020-04-23T00:39:00Z">
        <w:r w:rsidR="001613D4">
          <w:rPr>
            <w:bCs/>
            <w:lang w:val="en-US"/>
          </w:rPr>
          <w:t xml:space="preserve">the </w:t>
        </w:r>
      </w:ins>
      <w:ins w:id="793" w:author="Alex" w:date="2020-04-23T00:36:00Z">
        <w:r w:rsidR="001613D4">
          <w:rPr>
            <w:bCs/>
            <w:lang w:val="en-US"/>
          </w:rPr>
          <w:t xml:space="preserve">internal </w:t>
        </w:r>
      </w:ins>
      <w:ins w:id="794" w:author="Alex" w:date="2020-04-23T00:37:00Z">
        <w:r w:rsidR="001613D4">
          <w:rPr>
            <w:bCs/>
            <w:lang w:val="en-US"/>
          </w:rPr>
          <w:t>restrictions on the spacer lengths</w:t>
        </w:r>
      </w:ins>
      <w:ins w:id="795" w:author="Alex" w:date="2020-04-23T00:39:00Z">
        <w:r w:rsidR="001613D4">
          <w:rPr>
            <w:bCs/>
            <w:lang w:val="en-US"/>
          </w:rPr>
          <w:t xml:space="preserve"> in the used experimental dataset</w:t>
        </w:r>
      </w:ins>
      <w:ins w:id="796" w:author="Alex" w:date="2020-04-23T00:37:00Z">
        <w:r w:rsidR="001613D4">
          <w:rPr>
            <w:bCs/>
            <w:lang w:val="en-US"/>
          </w:rPr>
          <w:t xml:space="preserve"> (in most cases, two spacers being equal in length</w:t>
        </w:r>
      </w:ins>
      <w:ins w:id="797" w:author="Alex" w:date="2020-04-23T00:38:00Z">
        <w:r w:rsidR="001613D4">
          <w:rPr>
            <w:bCs/>
            <w:lang w:val="en-US"/>
          </w:rPr>
          <w:t>, hence some candidate solutions eliminating some of the spacers</w:t>
        </w:r>
      </w:ins>
      <w:ins w:id="798" w:author="Alex" w:date="2020-04-23T00:37:00Z">
        <w:r w:rsidR="001613D4">
          <w:rPr>
            <w:bCs/>
            <w:lang w:val="en-US"/>
          </w:rPr>
          <w:t xml:space="preserve">). </w:t>
        </w:r>
      </w:ins>
      <w:ins w:id="799" w:author="Alex" w:date="2020-04-23T00:39:00Z">
        <w:r w:rsidR="001613D4">
          <w:rPr>
            <w:bCs/>
            <w:lang w:val="en-US"/>
          </w:rPr>
          <w:t xml:space="preserve">The equations, however, are consistent with our observations in the explored </w:t>
        </w:r>
        <w:proofErr w:type="spellStart"/>
        <w:r w:rsidR="001613D4">
          <w:rPr>
            <w:bCs/>
            <w:lang w:val="en-US"/>
          </w:rPr>
          <w:t>i</w:t>
        </w:r>
        <w:proofErr w:type="spellEnd"/>
        <w:r w:rsidR="001613D4">
          <w:rPr>
            <w:bCs/>
            <w:lang w:val="en-US"/>
          </w:rPr>
          <w:t xml:space="preserve">-motif subspace, and capture the </w:t>
        </w:r>
      </w:ins>
      <w:ins w:id="800" w:author="Alex" w:date="2020-04-23T00:40:00Z">
        <w:r w:rsidR="001613D4">
          <w:rPr>
            <w:bCs/>
            <w:lang w:val="en-US"/>
          </w:rPr>
          <w:t>stabilizing</w:t>
        </w:r>
      </w:ins>
      <w:ins w:id="801" w:author="Alex" w:date="2020-04-23T00:39:00Z">
        <w:r w:rsidR="001613D4">
          <w:rPr>
            <w:bCs/>
            <w:lang w:val="en-US"/>
          </w:rPr>
          <w:t xml:space="preserve"> </w:t>
        </w:r>
      </w:ins>
      <w:ins w:id="802" w:author="Alex" w:date="2020-04-23T00:40:00Z">
        <w:r w:rsidR="001613D4">
          <w:rPr>
            <w:bCs/>
            <w:lang w:val="en-US"/>
          </w:rPr>
          <w:t xml:space="preserve">role of the </w:t>
        </w:r>
        <w:r w:rsidR="00B51938">
          <w:rPr>
            <w:bCs/>
            <w:lang w:val="en-US"/>
          </w:rPr>
          <w:t>lengthy middle spacer length (</w:t>
        </w:r>
        <w:r w:rsidR="00B51938">
          <w:rPr>
            <w:lang w:val="en-US"/>
          </w:rPr>
          <w:t>T</w:t>
        </w:r>
        <w:r w:rsidR="00B51938" w:rsidRPr="00660914">
          <w:rPr>
            <w:vertAlign w:val="subscript"/>
            <w:lang w:val="en-US"/>
          </w:rPr>
          <w:t>2</w:t>
        </w:r>
        <w:r w:rsidR="00B51938">
          <w:rPr>
            <w:bCs/>
            <w:lang w:val="en-US"/>
          </w:rPr>
          <w:t xml:space="preserve">) </w:t>
        </w:r>
      </w:ins>
      <w:ins w:id="803" w:author="Alex" w:date="2020-04-23T00:41:00Z">
        <w:r w:rsidR="00B51938">
          <w:rPr>
            <w:bCs/>
            <w:lang w:val="en-US"/>
          </w:rPr>
          <w:t>within</w:t>
        </w:r>
      </w:ins>
      <w:ins w:id="804" w:author="Alex" w:date="2020-04-23T00:40:00Z">
        <w:r w:rsidR="00B51938">
          <w:rPr>
            <w:bCs/>
            <w:lang w:val="en-US"/>
          </w:rPr>
          <w:t xml:space="preserve"> a given overall length of </w:t>
        </w:r>
        <w:proofErr w:type="spellStart"/>
        <w:r w:rsidR="00B51938">
          <w:rPr>
            <w:bCs/>
            <w:lang w:val="en-US"/>
          </w:rPr>
          <w:t>i</w:t>
        </w:r>
        <w:proofErr w:type="spellEnd"/>
        <w:r w:rsidR="00B51938">
          <w:rPr>
            <w:bCs/>
            <w:lang w:val="en-US"/>
          </w:rPr>
          <w:t>-motifs</w:t>
        </w:r>
      </w:ins>
      <w:ins w:id="805" w:author="Alex" w:date="2020-04-23T00:41:00Z">
        <w:r w:rsidR="00B51938">
          <w:rPr>
            <w:bCs/>
            <w:lang w:val="en-US"/>
          </w:rPr>
          <w:t>.</w:t>
        </w:r>
      </w:ins>
    </w:p>
    <w:p w14:paraId="67BE2817" w14:textId="77777777" w:rsidR="009E2283" w:rsidRPr="004632DA" w:rsidRDefault="009E2283" w:rsidP="003F1CC0">
      <w:pPr>
        <w:pStyle w:val="NormalWeb"/>
        <w:jc w:val="both"/>
        <w:rPr>
          <w:highlight w:val="yellow"/>
          <w:lang w:val="en-US"/>
        </w:rPr>
      </w:pPr>
    </w:p>
    <w:p w14:paraId="199B2C3B" w14:textId="073266C9" w:rsidR="003F1CC0" w:rsidRDefault="003F1CC0" w:rsidP="003F1CC0">
      <w:pPr>
        <w:pStyle w:val="NormalWeb"/>
        <w:jc w:val="both"/>
        <w:rPr>
          <w:b/>
          <w:lang w:val="en-US"/>
        </w:rPr>
      </w:pPr>
      <w:r w:rsidRPr="003F1CC0">
        <w:rPr>
          <w:b/>
          <w:lang w:val="en-US"/>
        </w:rPr>
        <w:t xml:space="preserve">Demonstrating </w:t>
      </w:r>
      <w:proofErr w:type="spellStart"/>
      <w:r w:rsidRPr="003F1CC0">
        <w:rPr>
          <w:b/>
          <w:lang w:val="en-US"/>
        </w:rPr>
        <w:t>i</w:t>
      </w:r>
      <w:proofErr w:type="spellEnd"/>
      <w:r w:rsidRPr="003F1CC0">
        <w:rPr>
          <w:b/>
          <w:lang w:val="en-US"/>
        </w:rPr>
        <w:t xml:space="preserve">-motif formation in the intracellular environment with </w:t>
      </w:r>
      <w:r w:rsidRPr="003F1CC0">
        <w:rPr>
          <w:b/>
          <w:i/>
          <w:lang w:val="en-US"/>
        </w:rPr>
        <w:t>in cell</w:t>
      </w:r>
      <w:r w:rsidRPr="003F1CC0">
        <w:rPr>
          <w:b/>
          <w:lang w:val="en-US"/>
        </w:rPr>
        <w:t xml:space="preserve"> NMR </w:t>
      </w:r>
      <w:r w:rsidR="007E73F7" w:rsidRPr="007E73F7">
        <w:rPr>
          <w:color w:val="FF0000"/>
          <w:lang w:val="en-US"/>
        </w:rPr>
        <w:t xml:space="preserve">XX </w:t>
      </w:r>
      <w:r w:rsidR="007E73F7">
        <w:rPr>
          <w:color w:val="FF0000"/>
          <w:lang w:val="en-US"/>
        </w:rPr>
        <w:t>Lukas</w:t>
      </w:r>
    </w:p>
    <w:p w14:paraId="70FC9F7C" w14:textId="77777777" w:rsidR="003F1CC0" w:rsidRPr="00164BD0" w:rsidRDefault="003F1CC0" w:rsidP="003F1CC0">
      <w:pPr>
        <w:pStyle w:val="NormalWeb"/>
        <w:jc w:val="both"/>
        <w:rPr>
          <w:bCs/>
          <w:lang w:val="en-US"/>
        </w:rPr>
      </w:pPr>
      <w:r w:rsidRPr="00164BD0">
        <w:rPr>
          <w:bCs/>
          <w:lang w:val="en-US"/>
        </w:rPr>
        <w:t>Sequences choice;</w:t>
      </w:r>
    </w:p>
    <w:p w14:paraId="267F3FE6" w14:textId="35EF7464" w:rsidR="003F1CC0" w:rsidRDefault="003F1CC0" w:rsidP="003F1CC0">
      <w:pPr>
        <w:pStyle w:val="NormalWeb"/>
        <w:jc w:val="both"/>
        <w:rPr>
          <w:bCs/>
          <w:lang w:val="en-US"/>
        </w:rPr>
      </w:pPr>
      <w:r w:rsidRPr="00062333">
        <w:rPr>
          <w:bCs/>
          <w:i/>
          <w:iCs/>
          <w:lang w:val="en-US"/>
        </w:rPr>
        <w:t>In vitro</w:t>
      </w:r>
      <w:r>
        <w:rPr>
          <w:bCs/>
          <w:lang w:val="en-US"/>
        </w:rPr>
        <w:t xml:space="preserve"> </w:t>
      </w:r>
      <w:r w:rsidRPr="001C5C50">
        <w:rPr>
          <w:bCs/>
          <w:vertAlign w:val="superscript"/>
          <w:lang w:val="en-US"/>
        </w:rPr>
        <w:t>1</w:t>
      </w:r>
      <w:r>
        <w:rPr>
          <w:bCs/>
          <w:lang w:val="en-US"/>
        </w:rPr>
        <w:t>H NMR melting and annealing experiments for four sequences, including the hysteresis (</w:t>
      </w:r>
      <w:r w:rsidR="00854EC2" w:rsidRPr="00854EC2">
        <w:rPr>
          <w:bCs/>
          <w:color w:val="FF0000"/>
          <w:lang w:val="en-US"/>
        </w:rPr>
        <w:t xml:space="preserve">XX put the data of T121-6 in the main text and T343-6 </w:t>
      </w:r>
      <w:r w:rsidR="00854EC2">
        <w:rPr>
          <w:bCs/>
          <w:color w:val="FF0000"/>
          <w:lang w:val="en-US"/>
        </w:rPr>
        <w:t xml:space="preserve">as </w:t>
      </w:r>
      <w:r w:rsidR="00854EC2" w:rsidRPr="00854EC2">
        <w:rPr>
          <w:bCs/>
          <w:color w:val="FF0000"/>
          <w:lang w:val="en-US"/>
        </w:rPr>
        <w:t>a Supplementary Figure?</w:t>
      </w:r>
      <w:r>
        <w:rPr>
          <w:bCs/>
          <w:lang w:val="en-US"/>
        </w:rPr>
        <w:t>).</w:t>
      </w:r>
    </w:p>
    <w:p w14:paraId="7AC32B19" w14:textId="19295A25" w:rsidR="003F1CC0" w:rsidRDefault="003F1CC0" w:rsidP="003F1CC0">
      <w:pPr>
        <w:pStyle w:val="NormalWeb"/>
        <w:jc w:val="both"/>
        <w:rPr>
          <w:bCs/>
          <w:lang w:val="en-US"/>
        </w:rPr>
      </w:pPr>
      <w:r w:rsidRPr="00E32FA8">
        <w:rPr>
          <w:bCs/>
          <w:lang w:val="en-US"/>
        </w:rPr>
        <w:t xml:space="preserve">Flow cytometry analysis </w:t>
      </w:r>
      <w:r>
        <w:rPr>
          <w:bCs/>
          <w:lang w:val="en-US"/>
        </w:rPr>
        <w:t>to confirm the</w:t>
      </w:r>
      <w:r w:rsidRPr="00E32FA8">
        <w:rPr>
          <w:bCs/>
          <w:lang w:val="en-US"/>
        </w:rPr>
        <w:t xml:space="preserve"> cell viability and electroporation efficiency</w:t>
      </w:r>
      <w:r>
        <w:rPr>
          <w:bCs/>
          <w:lang w:val="en-US"/>
        </w:rPr>
        <w:t xml:space="preserve"> (</w:t>
      </w:r>
      <w:r w:rsidR="00854EC2" w:rsidRPr="00854EC2">
        <w:rPr>
          <w:bCs/>
          <w:color w:val="FF0000"/>
          <w:lang w:val="en-US"/>
        </w:rPr>
        <w:t>XX add a Supplementary Figure?</w:t>
      </w:r>
      <w:r>
        <w:rPr>
          <w:bCs/>
          <w:lang w:val="en-US"/>
        </w:rPr>
        <w:t>).</w:t>
      </w:r>
    </w:p>
    <w:p w14:paraId="2C596867" w14:textId="186C947C" w:rsidR="003F1CC0" w:rsidRDefault="003F1CC0" w:rsidP="003F1CC0">
      <w:pPr>
        <w:pStyle w:val="NormalWeb"/>
        <w:jc w:val="both"/>
        <w:rPr>
          <w:bCs/>
          <w:lang w:val="en-US"/>
        </w:rPr>
      </w:pPr>
      <w:r w:rsidRPr="00E32FA8">
        <w:rPr>
          <w:bCs/>
          <w:lang w:val="en-US"/>
        </w:rPr>
        <w:t xml:space="preserve">Confocal microscopy images </w:t>
      </w:r>
      <w:r>
        <w:rPr>
          <w:bCs/>
          <w:lang w:val="en-US"/>
        </w:rPr>
        <w:t>for the</w:t>
      </w:r>
      <w:r w:rsidRPr="00E32FA8">
        <w:rPr>
          <w:bCs/>
          <w:lang w:val="en-US"/>
        </w:rPr>
        <w:t xml:space="preserve"> DNA localization</w:t>
      </w:r>
      <w:r>
        <w:rPr>
          <w:bCs/>
          <w:lang w:val="en-US"/>
        </w:rPr>
        <w:t xml:space="preserve"> in cell (</w:t>
      </w:r>
      <w:r w:rsidR="00854EC2" w:rsidRPr="00854EC2">
        <w:rPr>
          <w:bCs/>
          <w:color w:val="FF0000"/>
          <w:lang w:val="en-US"/>
        </w:rPr>
        <w:t>XX</w:t>
      </w:r>
      <w:r w:rsidRPr="00854EC2">
        <w:rPr>
          <w:bCs/>
          <w:color w:val="FF0000"/>
          <w:lang w:val="en-US"/>
        </w:rPr>
        <w:t xml:space="preserve"> </w:t>
      </w:r>
      <w:r w:rsidR="00854EC2" w:rsidRPr="00854EC2">
        <w:rPr>
          <w:bCs/>
          <w:color w:val="FF0000"/>
          <w:lang w:val="en-US"/>
        </w:rPr>
        <w:t xml:space="preserve">add a </w:t>
      </w:r>
      <w:r w:rsidRPr="00854EC2">
        <w:rPr>
          <w:bCs/>
          <w:color w:val="FF0000"/>
          <w:lang w:val="en-US"/>
        </w:rPr>
        <w:t>S</w:t>
      </w:r>
      <w:r w:rsidR="00854EC2" w:rsidRPr="00854EC2">
        <w:rPr>
          <w:bCs/>
          <w:color w:val="FF0000"/>
          <w:lang w:val="en-US"/>
        </w:rPr>
        <w:t>upplementary Figure?</w:t>
      </w:r>
      <w:r>
        <w:rPr>
          <w:bCs/>
          <w:lang w:val="en-US"/>
        </w:rPr>
        <w:t>).</w:t>
      </w:r>
    </w:p>
    <w:p w14:paraId="7D06F6E1" w14:textId="1630B2E8" w:rsidR="003F1CC0" w:rsidRDefault="003F1CC0" w:rsidP="003F1CC0">
      <w:pPr>
        <w:pStyle w:val="NormalWeb"/>
        <w:jc w:val="both"/>
        <w:rPr>
          <w:bCs/>
          <w:lang w:val="en-US"/>
        </w:rPr>
      </w:pPr>
      <w:r>
        <w:rPr>
          <w:bCs/>
          <w:lang w:val="en-US"/>
        </w:rPr>
        <w:t xml:space="preserve">In </w:t>
      </w:r>
      <w:r w:rsidR="007E73F7">
        <w:rPr>
          <w:bCs/>
          <w:lang w:val="en-US"/>
        </w:rPr>
        <w:t>cell</w:t>
      </w:r>
      <w:r>
        <w:rPr>
          <w:bCs/>
          <w:lang w:val="en-US"/>
        </w:rPr>
        <w:t xml:space="preserve"> </w:t>
      </w:r>
      <w:r w:rsidRPr="001C5C50">
        <w:rPr>
          <w:bCs/>
          <w:vertAlign w:val="superscript"/>
          <w:lang w:val="en-US"/>
        </w:rPr>
        <w:t>1</w:t>
      </w:r>
      <w:r>
        <w:rPr>
          <w:bCs/>
          <w:lang w:val="en-US"/>
        </w:rPr>
        <w:t>H NMR melting experiments in cell</w:t>
      </w:r>
      <w:r w:rsidR="00854EC2">
        <w:rPr>
          <w:bCs/>
          <w:lang w:val="en-US"/>
        </w:rPr>
        <w:t>s</w:t>
      </w:r>
      <w:r>
        <w:rPr>
          <w:bCs/>
          <w:lang w:val="en-US"/>
        </w:rPr>
        <w:t xml:space="preserve"> (</w:t>
      </w:r>
      <w:r w:rsidR="00854EC2" w:rsidRPr="00854EC2">
        <w:rPr>
          <w:bCs/>
          <w:color w:val="FF0000"/>
          <w:lang w:val="en-US"/>
        </w:rPr>
        <w:t xml:space="preserve">XX </w:t>
      </w:r>
      <w:r w:rsidRPr="00854EC2">
        <w:rPr>
          <w:bCs/>
          <w:color w:val="FF0000"/>
          <w:lang w:val="en-US"/>
        </w:rPr>
        <w:t xml:space="preserve">put the data of T121-6 in the main text and T343-6 </w:t>
      </w:r>
      <w:r w:rsidR="00854EC2">
        <w:rPr>
          <w:bCs/>
          <w:color w:val="FF0000"/>
          <w:lang w:val="en-US"/>
        </w:rPr>
        <w:t xml:space="preserve">as </w:t>
      </w:r>
      <w:r w:rsidR="00854EC2" w:rsidRPr="00854EC2">
        <w:rPr>
          <w:bCs/>
          <w:color w:val="FF0000"/>
          <w:lang w:val="en-US"/>
        </w:rPr>
        <w:t>a Supplementary Figure?</w:t>
      </w:r>
      <w:r>
        <w:rPr>
          <w:bCs/>
          <w:lang w:val="en-US"/>
        </w:rPr>
        <w:t>).</w:t>
      </w:r>
    </w:p>
    <w:p w14:paraId="14764648" w14:textId="77777777" w:rsidR="00EB45EA" w:rsidRPr="00BA4D17" w:rsidRDefault="00EB45EA" w:rsidP="00FB7847">
      <w:pPr>
        <w:pStyle w:val="NormalWeb"/>
        <w:jc w:val="both"/>
        <w:rPr>
          <w:b/>
          <w:lang w:val="en-US"/>
        </w:rPr>
      </w:pPr>
    </w:p>
    <w:p w14:paraId="6511E600" w14:textId="77777777" w:rsidR="008F27E2" w:rsidRDefault="008F27E2">
      <w:pPr>
        <w:widowControl/>
        <w:jc w:val="left"/>
        <w:rPr>
          <w:rFonts w:asciiTheme="majorHAnsi" w:eastAsiaTheme="majorEastAsia" w:hAnsiTheme="majorHAnsi" w:cstheme="majorBidi"/>
          <w:b/>
          <w:bCs/>
          <w:sz w:val="32"/>
          <w:szCs w:val="32"/>
        </w:rPr>
      </w:pPr>
      <w:r>
        <w:br w:type="page"/>
      </w:r>
    </w:p>
    <w:p w14:paraId="3A54F21D" w14:textId="50F1AB04" w:rsidR="00017FBA" w:rsidRDefault="0022049B" w:rsidP="00017FBA">
      <w:pPr>
        <w:pStyle w:val="Heading2"/>
      </w:pPr>
      <w:r>
        <w:lastRenderedPageBreak/>
        <w:t>Discussion</w:t>
      </w:r>
    </w:p>
    <w:p w14:paraId="101783D6" w14:textId="0F72B40B" w:rsidR="009C79D3" w:rsidRDefault="009C79D3" w:rsidP="00017FBA">
      <w:pPr>
        <w:rPr>
          <w:szCs w:val="24"/>
        </w:rPr>
      </w:pPr>
      <w:r>
        <w:t xml:space="preserve">Our work on </w:t>
      </w:r>
      <w:proofErr w:type="spellStart"/>
      <w:r w:rsidRPr="00753ADB">
        <w:rPr>
          <w:szCs w:val="24"/>
        </w:rPr>
        <w:t>i</w:t>
      </w:r>
      <w:proofErr w:type="spellEnd"/>
      <w:r w:rsidRPr="00753ADB">
        <w:rPr>
          <w:szCs w:val="24"/>
        </w:rPr>
        <w:t>-motif sequence requirements is</w:t>
      </w:r>
      <w:r>
        <w:rPr>
          <w:szCs w:val="24"/>
        </w:rPr>
        <w:t xml:space="preserve"> of unprecedented magnitude, with 236 different sequences tested under a variety of conditions. Even if impressive, this dataset does not allow to explore the full sequence space of </w:t>
      </w:r>
      <w:proofErr w:type="spellStart"/>
      <w:r>
        <w:rPr>
          <w:szCs w:val="24"/>
        </w:rPr>
        <w:t>i</w:t>
      </w:r>
      <w:proofErr w:type="spellEnd"/>
      <w:r>
        <w:rPr>
          <w:szCs w:val="24"/>
        </w:rPr>
        <w:t>-DNA-prone sequences</w:t>
      </w:r>
      <w:r w:rsidR="00BB3C8F">
        <w:rPr>
          <w:szCs w:val="24"/>
        </w:rPr>
        <w:t xml:space="preserve">: </w:t>
      </w:r>
      <w:r w:rsidR="00BB3C8F">
        <w:t>most</w:t>
      </w:r>
      <w:r w:rsidR="00BB3C8F" w:rsidRPr="00D40F1C">
        <w:t xml:space="preserve"> </w:t>
      </w:r>
      <w:r w:rsidR="00BB3C8F">
        <w:t>oligonucleotides</w:t>
      </w:r>
      <w:r w:rsidR="00BB3C8F" w:rsidRPr="00D40F1C">
        <w:t xml:space="preserve"> studied above</w:t>
      </w:r>
      <w:r w:rsidR="00BB3C8F">
        <w:t xml:space="preserve"> have </w:t>
      </w:r>
      <w:r w:rsidR="00BB3C8F" w:rsidRPr="00D40F1C">
        <w:rPr>
          <w:i/>
        </w:rPr>
        <w:t>(</w:t>
      </w:r>
      <w:proofErr w:type="spellStart"/>
      <w:r w:rsidR="00BB3C8F" w:rsidRPr="00D40F1C">
        <w:rPr>
          <w:i/>
        </w:rPr>
        <w:t>i</w:t>
      </w:r>
      <w:proofErr w:type="spellEnd"/>
      <w:r w:rsidR="00BB3C8F" w:rsidRPr="00D40F1C">
        <w:rPr>
          <w:i/>
        </w:rPr>
        <w:t>)</w:t>
      </w:r>
      <w:r w:rsidR="00BB3C8F">
        <w:t xml:space="preserve"> loops are entirely composed of </w:t>
      </w:r>
      <w:commentRangeStart w:id="806"/>
      <w:proofErr w:type="spellStart"/>
      <w:r w:rsidR="00BB3C8F">
        <w:t>thymines</w:t>
      </w:r>
      <w:proofErr w:type="spellEnd"/>
      <w:r w:rsidR="00BB3C8F">
        <w:t xml:space="preserve"> </w:t>
      </w:r>
      <w:commentRangeEnd w:id="806"/>
      <w:r w:rsidR="00F44C8E">
        <w:rPr>
          <w:rStyle w:val="CommentReference"/>
        </w:rPr>
        <w:commentReference w:id="806"/>
      </w:r>
      <w:r w:rsidR="00BB3C8F">
        <w:t xml:space="preserve">with </w:t>
      </w:r>
      <w:r w:rsidR="00BB3C8F" w:rsidRPr="00D40F1C">
        <w:rPr>
          <w:i/>
        </w:rPr>
        <w:t>(ii)</w:t>
      </w:r>
      <w:r w:rsidR="00BB3C8F">
        <w:t xml:space="preserve"> total loop length of 12 nucleotides or lower, </w:t>
      </w:r>
      <w:r w:rsidR="00BB3C8F" w:rsidRPr="00D40F1C">
        <w:rPr>
          <w:i/>
        </w:rPr>
        <w:t>(ii)</w:t>
      </w:r>
      <w:r w:rsidR="00BB3C8F">
        <w:t xml:space="preserve"> two loops identical size and </w:t>
      </w:r>
      <w:r w:rsidR="00BB3C8F" w:rsidRPr="00D40F1C">
        <w:rPr>
          <w:i/>
        </w:rPr>
        <w:t>(iv)</w:t>
      </w:r>
      <w:r w:rsidR="00BB3C8F">
        <w:t xml:space="preserve"> no individual loop longer than 6 nucleotides. Even with these restrictions, and because we tested a few sequences escaping this sequence space, our data </w:t>
      </w:r>
      <w:r>
        <w:rPr>
          <w:szCs w:val="24"/>
        </w:rPr>
        <w:t xml:space="preserve">already provides key information on </w:t>
      </w:r>
      <w:proofErr w:type="spellStart"/>
      <w:r w:rsidR="00BB3C8F">
        <w:rPr>
          <w:szCs w:val="24"/>
        </w:rPr>
        <w:t>i</w:t>
      </w:r>
      <w:proofErr w:type="spellEnd"/>
      <w:r w:rsidR="00BB3C8F">
        <w:rPr>
          <w:szCs w:val="24"/>
        </w:rPr>
        <w:t>-DNA</w:t>
      </w:r>
      <w:r>
        <w:rPr>
          <w:szCs w:val="24"/>
        </w:rPr>
        <w:t xml:space="preserve"> stability.</w:t>
      </w:r>
      <w:r w:rsidRPr="00753ADB">
        <w:rPr>
          <w:szCs w:val="24"/>
        </w:rPr>
        <w:t xml:space="preserve"> </w:t>
      </w:r>
    </w:p>
    <w:p w14:paraId="5C6A2F01" w14:textId="77777777" w:rsidR="009C79D3" w:rsidRPr="009C79D3" w:rsidRDefault="009C79D3" w:rsidP="00017FBA">
      <w:pPr>
        <w:rPr>
          <w:szCs w:val="24"/>
        </w:rPr>
      </w:pPr>
    </w:p>
    <w:p w14:paraId="7E5AF631" w14:textId="77777777" w:rsidR="0022049B" w:rsidRDefault="009C79D3" w:rsidP="00CC62F9">
      <w:pPr>
        <w:pStyle w:val="CommentText"/>
        <w:rPr>
          <w:rFonts w:eastAsiaTheme="minorEastAsia"/>
          <w:sz w:val="24"/>
          <w:szCs w:val="24"/>
        </w:rPr>
      </w:pPr>
      <w:r w:rsidRPr="009C79D3">
        <w:rPr>
          <w:b/>
          <w:sz w:val="24"/>
          <w:szCs w:val="24"/>
        </w:rPr>
        <w:t xml:space="preserve">Two parameters are useful to monitor </w:t>
      </w:r>
      <w:proofErr w:type="spellStart"/>
      <w:r w:rsidRPr="009C79D3">
        <w:rPr>
          <w:b/>
          <w:sz w:val="24"/>
          <w:szCs w:val="24"/>
        </w:rPr>
        <w:t>i</w:t>
      </w:r>
      <w:proofErr w:type="spellEnd"/>
      <w:r w:rsidRPr="009C79D3">
        <w:rPr>
          <w:b/>
          <w:sz w:val="24"/>
          <w:szCs w:val="24"/>
        </w:rPr>
        <w:t xml:space="preserve">-DNA stability: </w:t>
      </w:r>
      <w:proofErr w:type="spellStart"/>
      <w:r w:rsidRPr="004F061F">
        <w:rPr>
          <w:b/>
          <w:i/>
          <w:iCs/>
          <w:sz w:val="24"/>
          <w:szCs w:val="24"/>
        </w:rPr>
        <w:t>pH</w:t>
      </w:r>
      <w:r w:rsidRPr="009C79D3">
        <w:rPr>
          <w:b/>
          <w:i/>
          <w:sz w:val="24"/>
          <w:szCs w:val="24"/>
          <w:vertAlign w:val="subscript"/>
        </w:rPr>
        <w:t>T</w:t>
      </w:r>
      <w:proofErr w:type="spellEnd"/>
      <w:r w:rsidRPr="009C79D3">
        <w:rPr>
          <w:b/>
          <w:sz w:val="24"/>
          <w:szCs w:val="24"/>
        </w:rPr>
        <w:t xml:space="preserve"> </w:t>
      </w:r>
      <w:r>
        <w:rPr>
          <w:b/>
          <w:sz w:val="24"/>
          <w:szCs w:val="24"/>
        </w:rPr>
        <w:t xml:space="preserve">(at a given temperature) </w:t>
      </w:r>
      <w:r w:rsidRPr="009C79D3">
        <w:rPr>
          <w:b/>
          <w:sz w:val="24"/>
          <w:szCs w:val="24"/>
        </w:rPr>
        <w:t xml:space="preserve">or </w:t>
      </w:r>
      <w:r w:rsidRPr="009A4CC6">
        <w:rPr>
          <w:b/>
          <w:i/>
          <w:sz w:val="24"/>
          <w:szCs w:val="24"/>
        </w:rPr>
        <w:t>T</w:t>
      </w:r>
      <w:r w:rsidRPr="009A4CC6">
        <w:rPr>
          <w:b/>
          <w:i/>
          <w:sz w:val="24"/>
          <w:szCs w:val="24"/>
          <w:vertAlign w:val="subscript"/>
        </w:rPr>
        <w:t>m</w:t>
      </w:r>
      <w:r>
        <w:rPr>
          <w:b/>
          <w:sz w:val="24"/>
          <w:szCs w:val="24"/>
        </w:rPr>
        <w:t xml:space="preserve"> (at a given pH)</w:t>
      </w:r>
      <w:r w:rsidRPr="009C79D3">
        <w:rPr>
          <w:b/>
          <w:sz w:val="24"/>
          <w:szCs w:val="24"/>
        </w:rPr>
        <w:t>.</w:t>
      </w:r>
      <w:r w:rsidRPr="009C79D3">
        <w:rPr>
          <w:sz w:val="24"/>
          <w:szCs w:val="24"/>
        </w:rPr>
        <w:t xml:space="preserve"> </w:t>
      </w:r>
      <w:r>
        <w:rPr>
          <w:rFonts w:eastAsiaTheme="minorEastAsia"/>
          <w:sz w:val="24"/>
          <w:szCs w:val="24"/>
        </w:rPr>
        <w:t xml:space="preserve">As we found difficult to discard one, both were used in this manuscript, and it is difficult to conclude that one is superior to the other. If biological applications are contemplated, </w:t>
      </w:r>
      <w:r w:rsidRPr="009A4CC6">
        <w:rPr>
          <w:rFonts w:eastAsiaTheme="minorEastAsia"/>
          <w:i/>
          <w:sz w:val="24"/>
          <w:szCs w:val="24"/>
        </w:rPr>
        <w:t>T</w:t>
      </w:r>
      <w:r w:rsidRPr="009A4CC6">
        <w:rPr>
          <w:rFonts w:eastAsiaTheme="minorEastAsia"/>
          <w:i/>
          <w:sz w:val="24"/>
          <w:szCs w:val="24"/>
          <w:vertAlign w:val="subscript"/>
        </w:rPr>
        <w:t>m</w:t>
      </w:r>
      <w:r>
        <w:rPr>
          <w:rFonts w:eastAsiaTheme="minorEastAsia"/>
          <w:sz w:val="24"/>
          <w:szCs w:val="24"/>
        </w:rPr>
        <w:t xml:space="preserve"> at physiological pH and </w:t>
      </w:r>
      <w:proofErr w:type="spellStart"/>
      <w:r w:rsidRPr="009C79D3">
        <w:rPr>
          <w:sz w:val="24"/>
          <w:szCs w:val="24"/>
        </w:rPr>
        <w:t>pH</w:t>
      </w:r>
      <w:r w:rsidRPr="009C79D3">
        <w:rPr>
          <w:i/>
          <w:sz w:val="24"/>
          <w:szCs w:val="24"/>
          <w:vertAlign w:val="subscript"/>
        </w:rPr>
        <w:t>T</w:t>
      </w:r>
      <w:proofErr w:type="spellEnd"/>
      <w:r w:rsidRPr="009C79D3">
        <w:rPr>
          <w:rFonts w:eastAsiaTheme="minorEastAsia"/>
          <w:sz w:val="24"/>
          <w:szCs w:val="24"/>
        </w:rPr>
        <w:t xml:space="preserve"> </w:t>
      </w:r>
      <w:r>
        <w:rPr>
          <w:rFonts w:eastAsiaTheme="minorEastAsia"/>
          <w:sz w:val="24"/>
          <w:szCs w:val="24"/>
        </w:rPr>
        <w:t>at physiological temperature would be</w:t>
      </w:r>
      <w:r w:rsidR="0022535C">
        <w:rPr>
          <w:rFonts w:eastAsiaTheme="minorEastAsia"/>
          <w:sz w:val="24"/>
          <w:szCs w:val="24"/>
        </w:rPr>
        <w:t xml:space="preserve"> recommended, although the accurate determination of intracellular (intranuclear) pH may prove harder than expected (see below).</w:t>
      </w:r>
      <w:r>
        <w:rPr>
          <w:rFonts w:eastAsiaTheme="minorEastAsia"/>
          <w:sz w:val="24"/>
          <w:szCs w:val="24"/>
        </w:rPr>
        <w:t xml:space="preserve"> </w:t>
      </w:r>
      <w:r w:rsidR="0022049B">
        <w:rPr>
          <w:rFonts w:eastAsiaTheme="minorEastAsia"/>
          <w:sz w:val="24"/>
          <w:szCs w:val="24"/>
        </w:rPr>
        <w:t xml:space="preserve">Of note: </w:t>
      </w:r>
    </w:p>
    <w:p w14:paraId="49B83250" w14:textId="22586F2D" w:rsidR="0022049B" w:rsidRDefault="0022049B" w:rsidP="0022049B">
      <w:pPr>
        <w:pStyle w:val="CommentText"/>
        <w:numPr>
          <w:ilvl w:val="0"/>
          <w:numId w:val="9"/>
        </w:numPr>
        <w:rPr>
          <w:rFonts w:eastAsiaTheme="minorEastAsia"/>
          <w:sz w:val="24"/>
          <w:szCs w:val="24"/>
        </w:rPr>
      </w:pPr>
      <w:proofErr w:type="spellStart"/>
      <w:r w:rsidRPr="004F061F">
        <w:rPr>
          <w:rFonts w:eastAsiaTheme="minorEastAsia"/>
          <w:i/>
          <w:iCs/>
          <w:sz w:val="24"/>
          <w:szCs w:val="24"/>
        </w:rPr>
        <w:t>pH</w:t>
      </w:r>
      <w:r w:rsidRPr="0022049B">
        <w:rPr>
          <w:rFonts w:eastAsiaTheme="minorEastAsia"/>
          <w:i/>
          <w:sz w:val="24"/>
          <w:szCs w:val="24"/>
          <w:vertAlign w:val="subscript"/>
        </w:rPr>
        <w:t>T</w:t>
      </w:r>
      <w:proofErr w:type="spellEnd"/>
      <w:r>
        <w:rPr>
          <w:rFonts w:eastAsiaTheme="minorEastAsia"/>
          <w:sz w:val="24"/>
          <w:szCs w:val="24"/>
        </w:rPr>
        <w:t xml:space="preserve"> was determined by two independent measurements (absorbance and ellipticity) which give very consistent </w:t>
      </w:r>
      <w:r w:rsidRPr="000D1C8B">
        <w:rPr>
          <w:rFonts w:eastAsiaTheme="minorEastAsia"/>
          <w:sz w:val="24"/>
          <w:szCs w:val="24"/>
        </w:rPr>
        <w:t>results</w:t>
      </w:r>
      <w:r w:rsidR="00774CEE" w:rsidRPr="000D1C8B">
        <w:rPr>
          <w:rFonts w:eastAsiaTheme="minorEastAsia"/>
          <w:sz w:val="24"/>
          <w:szCs w:val="24"/>
        </w:rPr>
        <w:t xml:space="preserve"> (</w:t>
      </w:r>
      <w:r w:rsidR="00774CEE" w:rsidRPr="000D1C8B">
        <w:rPr>
          <w:rFonts w:eastAsiaTheme="minorEastAsia"/>
          <w:b/>
          <w:bCs/>
          <w:sz w:val="24"/>
          <w:szCs w:val="24"/>
        </w:rPr>
        <w:t>Figure S15</w:t>
      </w:r>
      <w:r w:rsidR="00774CEE" w:rsidRPr="000D1C8B">
        <w:rPr>
          <w:rFonts w:eastAsiaTheme="minorEastAsia"/>
          <w:sz w:val="24"/>
          <w:szCs w:val="24"/>
        </w:rPr>
        <w:t>)</w:t>
      </w:r>
      <w:r w:rsidRPr="000D1C8B">
        <w:rPr>
          <w:rFonts w:eastAsiaTheme="minorEastAsia"/>
          <w:sz w:val="24"/>
          <w:szCs w:val="24"/>
        </w:rPr>
        <w:t xml:space="preserve"> while</w:t>
      </w:r>
      <w:r>
        <w:rPr>
          <w:rFonts w:eastAsiaTheme="minorEastAsia"/>
          <w:sz w:val="24"/>
          <w:szCs w:val="24"/>
        </w:rPr>
        <w:t xml:space="preserve"> our experimental settings did allow us to monitor CD melting profiles for all samples: </w:t>
      </w:r>
      <w:r w:rsidR="009A4CC6" w:rsidRPr="009A4CC6">
        <w:rPr>
          <w:rFonts w:eastAsiaTheme="minorEastAsia"/>
          <w:i/>
          <w:sz w:val="24"/>
          <w:szCs w:val="24"/>
        </w:rPr>
        <w:t>T</w:t>
      </w:r>
      <w:r w:rsidR="009A4CC6" w:rsidRPr="009A4CC6">
        <w:rPr>
          <w:rFonts w:eastAsiaTheme="minorEastAsia"/>
          <w:i/>
          <w:sz w:val="24"/>
          <w:szCs w:val="24"/>
          <w:vertAlign w:val="subscript"/>
        </w:rPr>
        <w:t>m</w:t>
      </w:r>
      <w:r w:rsidR="009A4CC6">
        <w:rPr>
          <w:rFonts w:eastAsiaTheme="minorEastAsia"/>
          <w:sz w:val="24"/>
          <w:szCs w:val="24"/>
        </w:rPr>
        <w:t xml:space="preserve"> </w:t>
      </w:r>
      <w:r>
        <w:rPr>
          <w:rFonts w:eastAsiaTheme="minorEastAsia"/>
          <w:sz w:val="24"/>
          <w:szCs w:val="24"/>
        </w:rPr>
        <w:t xml:space="preserve">values are based on UV-absorbance profiles only. </w:t>
      </w:r>
    </w:p>
    <w:p w14:paraId="02368DCE" w14:textId="63EE65EE" w:rsidR="0022049B" w:rsidRDefault="0022049B" w:rsidP="0022049B">
      <w:pPr>
        <w:pStyle w:val="CommentText"/>
        <w:numPr>
          <w:ilvl w:val="0"/>
          <w:numId w:val="9"/>
        </w:numPr>
        <w:rPr>
          <w:rFonts w:eastAsiaTheme="minorEastAsia"/>
          <w:sz w:val="24"/>
          <w:szCs w:val="24"/>
        </w:rPr>
      </w:pPr>
      <w:r>
        <w:rPr>
          <w:rFonts w:eastAsiaTheme="minorEastAsia"/>
          <w:sz w:val="24"/>
          <w:szCs w:val="24"/>
        </w:rPr>
        <w:t xml:space="preserve">For both </w:t>
      </w:r>
      <w:proofErr w:type="spellStart"/>
      <w:r w:rsidRPr="004F061F">
        <w:rPr>
          <w:rFonts w:eastAsiaTheme="minorEastAsia"/>
          <w:i/>
          <w:iCs/>
          <w:sz w:val="24"/>
          <w:szCs w:val="24"/>
        </w:rPr>
        <w:t>pH</w:t>
      </w:r>
      <w:r w:rsidRPr="0022049B">
        <w:rPr>
          <w:rFonts w:eastAsiaTheme="minorEastAsia"/>
          <w:i/>
          <w:sz w:val="24"/>
          <w:szCs w:val="24"/>
          <w:vertAlign w:val="subscript"/>
        </w:rPr>
        <w:t>T</w:t>
      </w:r>
      <w:proofErr w:type="spellEnd"/>
      <w:r>
        <w:rPr>
          <w:rFonts w:eastAsiaTheme="minorEastAsia"/>
          <w:sz w:val="24"/>
          <w:szCs w:val="24"/>
        </w:rPr>
        <w:t xml:space="preserve"> and </w:t>
      </w:r>
      <w:r w:rsidR="009A4CC6" w:rsidRPr="009A4CC6">
        <w:rPr>
          <w:rFonts w:eastAsiaTheme="minorEastAsia"/>
          <w:i/>
          <w:sz w:val="24"/>
          <w:szCs w:val="24"/>
        </w:rPr>
        <w:t>T</w:t>
      </w:r>
      <w:r w:rsidR="009A4CC6" w:rsidRPr="009A4CC6">
        <w:rPr>
          <w:rFonts w:eastAsiaTheme="minorEastAsia"/>
          <w:i/>
          <w:sz w:val="24"/>
          <w:szCs w:val="24"/>
          <w:vertAlign w:val="subscript"/>
        </w:rPr>
        <w:t>m</w:t>
      </w:r>
      <w:r w:rsidR="0022535C">
        <w:rPr>
          <w:rFonts w:eastAsiaTheme="minorEastAsia"/>
          <w:sz w:val="24"/>
          <w:szCs w:val="24"/>
        </w:rPr>
        <w:t>, one should remember that these transitions may</w:t>
      </w:r>
      <w:r w:rsidR="00CC62F9">
        <w:rPr>
          <w:rFonts w:eastAsiaTheme="minorEastAsia"/>
          <w:sz w:val="24"/>
          <w:szCs w:val="24"/>
        </w:rPr>
        <w:t xml:space="preserve"> not be at thermodynamic equilibrium and exhibit</w:t>
      </w:r>
      <w:r>
        <w:rPr>
          <w:rFonts w:eastAsiaTheme="minorEastAsia"/>
          <w:sz w:val="24"/>
          <w:szCs w:val="24"/>
        </w:rPr>
        <w:t xml:space="preserve"> a</w:t>
      </w:r>
      <w:r w:rsidR="00CC62F9">
        <w:rPr>
          <w:rFonts w:eastAsiaTheme="minorEastAsia"/>
          <w:sz w:val="24"/>
          <w:szCs w:val="24"/>
        </w:rPr>
        <w:t xml:space="preserve"> hysteresis: the profiles obtained by varying a parameter (temperature or pH) in one direction are not superimposable when doing the reverse experiment (for example: cooling the sample instead of heating)</w:t>
      </w:r>
      <w:r w:rsidR="00AD35CC">
        <w:rPr>
          <w:rFonts w:eastAsiaTheme="minorEastAsia"/>
          <w:sz w:val="24"/>
          <w:szCs w:val="24"/>
        </w:rPr>
        <w:t xml:space="preserve"> </w:t>
      </w:r>
      <w:r w:rsidR="00FC069F">
        <w:rPr>
          <w:rFonts w:eastAsiaTheme="minorEastAsia"/>
          <w:sz w:val="24"/>
          <w:szCs w:val="24"/>
        </w:rPr>
        <w:fldChar w:fldCharType="begin"/>
      </w:r>
      <w:r w:rsidR="00FC069F">
        <w:rPr>
          <w:rFonts w:eastAsiaTheme="minorEastAsia"/>
          <w:sz w:val="24"/>
          <w:szCs w:val="24"/>
        </w:rPr>
        <w:instrText xml:space="preserve"> ADDIN EN.CITE &lt;EndNote&gt;&lt;Cite&gt;&lt;Author&gt;Rogers&lt;/Author&gt;&lt;Year&gt;2018&lt;/Year&gt;&lt;RecNum&gt;76&lt;/RecNum&gt;&lt;DisplayText&gt;(8)&lt;/DisplayText&gt;&lt;record&gt;&lt;rec-number&gt;76&lt;/rec-number&gt;&lt;foreign-keys&gt;&lt;key app="EN" db-id="2ar0zdpzpd9axqe2vppvt0alxfdfxrv2d52e" timestamp="1548886681"&gt;76&lt;/key&gt;&lt;key app="ENWeb" db-id=""&gt;0&lt;/key&gt;&lt;/foreign-keys&gt;&lt;ref-type name="Journal Article"&gt;17&lt;/ref-type&gt;&lt;contributors&gt;&lt;authors&gt;&lt;author&gt;Rogers, R. A.&lt;/author&gt;&lt;author&gt;Fleming, A. M.&lt;/author&gt;&lt;author&gt;Burrows, C. J.&lt;/author&gt;&lt;/authors&gt;&lt;/contributors&gt;&lt;auth-address&gt;Department of Chemistry, University of Utah, Salt Lake City, Utah.&amp;#xD;Department of Chemistry, University of Utah, Salt Lake City, Utah. Electronic address: burrows@chem.utah.edu.&lt;/auth-address&gt;&lt;titles&gt;&lt;title&gt;Unusual Isothermal Hysteresis in DNA i-Motif pH Transitions: A Study of the RAD17 Promoter Sequence&lt;/title&gt;&lt;secondary-title&gt;Biophys J&lt;/secondary-title&gt;&lt;/titles&gt;&lt;periodical&gt;&lt;full-title&gt;Biophys J&lt;/full-title&gt;&lt;/periodical&gt;&lt;pages&gt;1804-1815&lt;/pages&gt;&lt;volume&gt;114&lt;/volume&gt;&lt;number&gt;8&lt;/number&gt;&lt;dates&gt;&lt;year&gt;2018&lt;/year&gt;&lt;pub-dates&gt;&lt;date&gt;Apr 24&lt;/date&gt;&lt;/pub-dates&gt;&lt;/dates&gt;&lt;isbn&gt;1542-0086 (Electronic)&amp;#xD;0006-3495 (Linking)&lt;/isbn&gt;&lt;accession-num&gt;29694860&lt;/accession-num&gt;&lt;urls&gt;&lt;related-urls&gt;&lt;url&gt;https://www.ncbi.nlm.nih.gov/pubmed/29694860&lt;/url&gt;&lt;/related-urls&gt;&lt;/urls&gt;&lt;custom2&gt;PMC5937167&lt;/custom2&gt;&lt;electronic-resource-num&gt;10.1016/j.bpj.2018.03.012&lt;/electronic-resource-num&gt;&lt;/record&gt;&lt;/Cite&gt;&lt;/EndNote&gt;</w:instrText>
      </w:r>
      <w:r w:rsidR="00FC069F">
        <w:rPr>
          <w:rFonts w:eastAsiaTheme="minorEastAsia"/>
          <w:sz w:val="24"/>
          <w:szCs w:val="24"/>
        </w:rPr>
        <w:fldChar w:fldCharType="separate"/>
      </w:r>
      <w:r w:rsidR="00FC069F">
        <w:rPr>
          <w:rFonts w:eastAsiaTheme="minorEastAsia"/>
          <w:noProof/>
          <w:sz w:val="24"/>
          <w:szCs w:val="24"/>
        </w:rPr>
        <w:t>(8)</w:t>
      </w:r>
      <w:r w:rsidR="00FC069F">
        <w:rPr>
          <w:rFonts w:eastAsiaTheme="minorEastAsia"/>
          <w:sz w:val="24"/>
          <w:szCs w:val="24"/>
        </w:rPr>
        <w:fldChar w:fldCharType="end"/>
      </w:r>
      <w:r w:rsidR="009C79D3" w:rsidRPr="009C79D3">
        <w:rPr>
          <w:sz w:val="24"/>
          <w:szCs w:val="24"/>
        </w:rPr>
        <w:t>.</w:t>
      </w:r>
      <w:r w:rsidR="00CC62F9">
        <w:rPr>
          <w:rFonts w:eastAsiaTheme="minorEastAsia"/>
          <w:sz w:val="24"/>
          <w:szCs w:val="24"/>
        </w:rPr>
        <w:t xml:space="preserve"> Hysteresis is determined for each melting experiment described in this paper, and </w:t>
      </w:r>
      <w:r w:rsidR="009A4CC6" w:rsidRPr="009A4CC6">
        <w:rPr>
          <w:rFonts w:eastAsiaTheme="minorEastAsia"/>
          <w:i/>
          <w:sz w:val="24"/>
          <w:szCs w:val="24"/>
        </w:rPr>
        <w:t>T</w:t>
      </w:r>
      <w:r w:rsidR="009A4CC6" w:rsidRPr="009A4CC6">
        <w:rPr>
          <w:rFonts w:eastAsiaTheme="minorEastAsia"/>
          <w:i/>
          <w:sz w:val="24"/>
          <w:szCs w:val="24"/>
          <w:vertAlign w:val="subscript"/>
        </w:rPr>
        <w:t>m</w:t>
      </w:r>
      <w:r w:rsidR="009A4CC6">
        <w:rPr>
          <w:rFonts w:eastAsiaTheme="minorEastAsia"/>
          <w:sz w:val="24"/>
          <w:szCs w:val="24"/>
        </w:rPr>
        <w:t xml:space="preserve"> </w:t>
      </w:r>
      <w:r w:rsidR="00CC62F9">
        <w:rPr>
          <w:rFonts w:eastAsiaTheme="minorEastAsia"/>
          <w:sz w:val="24"/>
          <w:szCs w:val="24"/>
        </w:rPr>
        <w:t xml:space="preserve">average between cooling and heating was taken as a proxy for thermodynamic stability, as previously found for other </w:t>
      </w:r>
      <w:proofErr w:type="spellStart"/>
      <w:r w:rsidR="00CC62F9">
        <w:rPr>
          <w:rFonts w:eastAsiaTheme="minorEastAsia"/>
          <w:sz w:val="24"/>
          <w:szCs w:val="24"/>
        </w:rPr>
        <w:t>i</w:t>
      </w:r>
      <w:proofErr w:type="spellEnd"/>
      <w:r w:rsidR="00CC62F9">
        <w:rPr>
          <w:rFonts w:eastAsiaTheme="minorEastAsia"/>
          <w:sz w:val="24"/>
          <w:szCs w:val="24"/>
        </w:rPr>
        <w:t xml:space="preserve">-DNA structures </w:t>
      </w:r>
      <w:r w:rsidR="00FC069F">
        <w:rPr>
          <w:rFonts w:eastAsiaTheme="minorEastAsia"/>
          <w:sz w:val="24"/>
          <w:szCs w:val="24"/>
        </w:rPr>
        <w:fldChar w:fldCharType="begin"/>
      </w:r>
      <w:r w:rsidR="00FC069F">
        <w:rPr>
          <w:rFonts w:eastAsiaTheme="minorEastAsia"/>
          <w:sz w:val="24"/>
          <w:szCs w:val="24"/>
        </w:rPr>
        <w:instrText xml:space="preserve"> ADDIN EN.CITE &lt;EndNote&gt;&lt;Cite&gt;&lt;Author&gt;Mergny&lt;/Author&gt;&lt;Year&gt;1998&lt;/Year&gt;&lt;RecNum&gt;3&lt;/RecNum&gt;&lt;DisplayText&gt;(39)&lt;/DisplayText&gt;&lt;record&gt;&lt;rec-number&gt;3&lt;/rec-number&gt;&lt;foreign-keys&gt;&lt;key app="EN" db-id="2ar0zdpzpd9axqe2vppvt0alxfdfxrv2d52e" timestamp="1548883618"&gt;3&lt;/key&gt;&lt;key app="ENWeb" db-id=""&gt;0&lt;/key&gt;&lt;/foreign-keys&gt;&lt;ref-type name="Journal Article"&gt;17&lt;/ref-type&gt;&lt;contributors&gt;&lt;authors&gt;&lt;author&gt;Mergny, J. L.&lt;/author&gt;&lt;author&gt;Lacroix, L.&lt;/author&gt;&lt;/authors&gt;&lt;/contributors&gt;&lt;auth-address&gt;Laboratoire de Biophysique, Museum National d&amp;apos;Histoire Naturelle, INSERM U201, CNRS UA481,43 rue Cuvier 75005 Paris, France.&lt;/auth-address&gt;&lt;titles&gt;&lt;title&gt;Kinetics and thermodynamics of i-DNA formation: phosphodiester versus modified oligodeoxynucleotides&lt;/title&gt;&lt;secondary-title&gt;Nucleic Acids Res&lt;/secondary-title&gt;&lt;/titles&gt;&lt;periodical&gt;&lt;full-title&gt;Nucleic Acids Res&lt;/full-title&gt;&lt;/periodical&gt;&lt;pages&gt;4797-803&lt;/pages&gt;&lt;volume&gt;26&lt;/volume&gt;&lt;number&gt;21&lt;/number&gt;&lt;keywords&gt;&lt;keyword&gt;Base Sequence&lt;/keyword&gt;&lt;keyword&gt;DNA/*chemistry&lt;/keyword&gt;&lt;keyword&gt;Hydrogen-Ion Concentration&lt;/keyword&gt;&lt;keyword&gt;Kinetics&lt;/keyword&gt;&lt;keyword&gt;Magnetic Resonance Spectroscopy&lt;/keyword&gt;&lt;keyword&gt;Nucleic Acid Conformation&lt;/keyword&gt;&lt;keyword&gt;Nucleic Acid Denaturation&lt;/keyword&gt;&lt;keyword&gt;Oligodeoxyribonucleotides/*chemistry&lt;/keyword&gt;&lt;keyword&gt;Spectrophotometry, Ultraviolet&lt;/keyword&gt;&lt;keyword&gt;Thermodynamics&lt;/keyword&gt;&lt;/keywords&gt;&lt;dates&gt;&lt;year&gt;1998&lt;/year&gt;&lt;pub-dates&gt;&lt;date&gt;Nov 1&lt;/date&gt;&lt;/pub-dates&gt;&lt;/dates&gt;&lt;isbn&gt;0305-1048 (Print)&amp;#xD;0305-1048 (Linking)&lt;/isbn&gt;&lt;accession-num&gt;9776737&lt;/accession-num&gt;&lt;urls&gt;&lt;related-urls&gt;&lt;url&gt;https://www.ncbi.nlm.nih.gov/pubmed/9776737&lt;/url&gt;&lt;/related-urls&gt;&lt;/urls&gt;&lt;custom2&gt;PMC147917&lt;/custom2&gt;&lt;electronic-resource-num&gt;10.1093/nar/26.21.4797&lt;/electronic-resource-num&gt;&lt;/record&gt;&lt;/Cite&gt;&lt;/EndNote&gt;</w:instrText>
      </w:r>
      <w:r w:rsidR="00FC069F">
        <w:rPr>
          <w:rFonts w:eastAsiaTheme="minorEastAsia"/>
          <w:sz w:val="24"/>
          <w:szCs w:val="24"/>
        </w:rPr>
        <w:fldChar w:fldCharType="separate"/>
      </w:r>
      <w:r w:rsidR="00FC069F">
        <w:rPr>
          <w:rFonts w:eastAsiaTheme="minorEastAsia"/>
          <w:noProof/>
          <w:sz w:val="24"/>
          <w:szCs w:val="24"/>
        </w:rPr>
        <w:t>(39)</w:t>
      </w:r>
      <w:r w:rsidR="00FC069F">
        <w:rPr>
          <w:rFonts w:eastAsiaTheme="minorEastAsia"/>
          <w:sz w:val="24"/>
          <w:szCs w:val="24"/>
        </w:rPr>
        <w:fldChar w:fldCharType="end"/>
      </w:r>
      <w:r w:rsidR="00FC069F">
        <w:rPr>
          <w:rFonts w:eastAsiaTheme="minorEastAsia"/>
          <w:sz w:val="24"/>
          <w:szCs w:val="24"/>
        </w:rPr>
        <w:t>.</w:t>
      </w:r>
      <w:r w:rsidR="00CC62F9">
        <w:rPr>
          <w:rFonts w:eastAsiaTheme="minorEastAsia"/>
          <w:sz w:val="24"/>
          <w:szCs w:val="24"/>
        </w:rPr>
        <w:t xml:space="preserve"> For </w:t>
      </w:r>
      <w:proofErr w:type="spellStart"/>
      <w:r w:rsidR="00CC62F9" w:rsidRPr="00FC069F">
        <w:rPr>
          <w:rFonts w:eastAsiaTheme="minorEastAsia"/>
          <w:i/>
          <w:iCs/>
          <w:sz w:val="24"/>
          <w:szCs w:val="24"/>
        </w:rPr>
        <w:t>pH</w:t>
      </w:r>
      <w:r w:rsidR="00CC62F9" w:rsidRPr="0022049B">
        <w:rPr>
          <w:rFonts w:eastAsiaTheme="minorEastAsia"/>
          <w:i/>
          <w:sz w:val="24"/>
          <w:szCs w:val="24"/>
          <w:vertAlign w:val="subscript"/>
        </w:rPr>
        <w:t>T</w:t>
      </w:r>
      <w:proofErr w:type="spellEnd"/>
      <w:r w:rsidR="00CC62F9">
        <w:rPr>
          <w:rFonts w:eastAsiaTheme="minorEastAsia"/>
          <w:sz w:val="24"/>
          <w:szCs w:val="24"/>
        </w:rPr>
        <w:t xml:space="preserve"> determination, each</w:t>
      </w:r>
      <w:r w:rsidR="009C79D3" w:rsidRPr="009C79D3">
        <w:rPr>
          <w:rFonts w:eastAsiaTheme="minorEastAsia"/>
          <w:sz w:val="24"/>
          <w:szCs w:val="24"/>
        </w:rPr>
        <w:t xml:space="preserve"> sample </w:t>
      </w:r>
      <w:r w:rsidR="00CC62F9">
        <w:rPr>
          <w:rFonts w:eastAsiaTheme="minorEastAsia"/>
          <w:sz w:val="24"/>
          <w:szCs w:val="24"/>
        </w:rPr>
        <w:t xml:space="preserve">was allowed to anneal at a given </w:t>
      </w:r>
      <w:r w:rsidR="009C79D3" w:rsidRPr="009C79D3">
        <w:rPr>
          <w:rFonts w:eastAsiaTheme="minorEastAsia"/>
          <w:sz w:val="24"/>
          <w:szCs w:val="24"/>
        </w:rPr>
        <w:t>pH</w:t>
      </w:r>
      <w:r w:rsidR="00CC62F9">
        <w:rPr>
          <w:rFonts w:eastAsiaTheme="minorEastAsia"/>
          <w:sz w:val="24"/>
          <w:szCs w:val="24"/>
        </w:rPr>
        <w:t xml:space="preserve"> for a long period of time, allowing thermo</w:t>
      </w:r>
      <w:r w:rsidR="009C79D3" w:rsidRPr="009C79D3">
        <w:rPr>
          <w:rFonts w:eastAsiaTheme="minorEastAsia"/>
          <w:sz w:val="24"/>
          <w:szCs w:val="24"/>
        </w:rPr>
        <w:t>dynamic equilibrium.</w:t>
      </w:r>
      <w:r>
        <w:rPr>
          <w:rFonts w:eastAsiaTheme="minorEastAsia"/>
          <w:sz w:val="24"/>
          <w:szCs w:val="24"/>
        </w:rPr>
        <w:t xml:space="preserve"> </w:t>
      </w:r>
    </w:p>
    <w:p w14:paraId="2F9F536B" w14:textId="77777777" w:rsidR="009A4CC6" w:rsidRDefault="009A4CC6" w:rsidP="009A4CC6">
      <w:pPr>
        <w:rPr>
          <w:rFonts w:eastAsiaTheme="minorEastAsia"/>
        </w:rPr>
      </w:pPr>
    </w:p>
    <w:p w14:paraId="0FF5E7FC" w14:textId="3B5BE09C" w:rsidR="009A4CC6" w:rsidRPr="009A4CC6" w:rsidRDefault="009A4CC6" w:rsidP="009A4CC6">
      <w:pPr>
        <w:rPr>
          <w:rFonts w:eastAsiaTheme="minorEastAsia"/>
        </w:rPr>
      </w:pPr>
      <w:r>
        <w:rPr>
          <w:rFonts w:eastAsiaTheme="minorEastAsia"/>
        </w:rPr>
        <w:t xml:space="preserve">We </w:t>
      </w:r>
      <w:r w:rsidRPr="009A4CC6">
        <w:rPr>
          <w:rFonts w:eastAsiaTheme="minorEastAsia"/>
        </w:rPr>
        <w:t>determine</w:t>
      </w:r>
      <w:r w:rsidR="00854EC2">
        <w:rPr>
          <w:rFonts w:eastAsiaTheme="minorEastAsia"/>
        </w:rPr>
        <w:t>d</w:t>
      </w:r>
      <w:r w:rsidRPr="009A4CC6">
        <w:rPr>
          <w:rFonts w:eastAsiaTheme="minorEastAsia"/>
        </w:rPr>
        <w:t xml:space="preserve"> how well correlated these values are. The analyses of </w:t>
      </w:r>
      <w:proofErr w:type="spellStart"/>
      <w:r w:rsidRPr="009A4CC6">
        <w:rPr>
          <w:rFonts w:eastAsiaTheme="minorEastAsia"/>
          <w:i/>
        </w:rPr>
        <w:t>pH</w:t>
      </w:r>
      <w:r w:rsidRPr="009A4CC6">
        <w:rPr>
          <w:rFonts w:eastAsiaTheme="minorEastAsia"/>
          <w:i/>
          <w:vertAlign w:val="subscript"/>
        </w:rPr>
        <w:t>T</w:t>
      </w:r>
      <w:proofErr w:type="spellEnd"/>
      <w:r w:rsidRPr="009A4CC6">
        <w:rPr>
          <w:rFonts w:eastAsiaTheme="minorEastAsia"/>
        </w:rPr>
        <w:t xml:space="preserve"> versus </w:t>
      </w:r>
      <w:r w:rsidRPr="009A4CC6">
        <w:rPr>
          <w:rFonts w:eastAsiaTheme="minorEastAsia"/>
          <w:i/>
        </w:rPr>
        <w:t>T</w:t>
      </w:r>
      <w:r w:rsidRPr="009A4CC6">
        <w:rPr>
          <w:rFonts w:eastAsiaTheme="minorEastAsia"/>
          <w:i/>
          <w:vertAlign w:val="subscript"/>
        </w:rPr>
        <w:t>m</w:t>
      </w:r>
      <w:r w:rsidRPr="009A4CC6">
        <w:rPr>
          <w:rFonts w:eastAsiaTheme="minorEastAsia"/>
        </w:rPr>
        <w:t xml:space="preserve"> (</w:t>
      </w:r>
      <w:r w:rsidRPr="009A4CC6">
        <w:rPr>
          <w:rFonts w:eastAsiaTheme="minorEastAsia"/>
          <w:b/>
        </w:rPr>
        <w:t>Figure</w:t>
      </w:r>
      <w:r w:rsidR="000D1C8B">
        <w:rPr>
          <w:rFonts w:eastAsiaTheme="minorEastAsia"/>
          <w:b/>
        </w:rPr>
        <w:t>s</w:t>
      </w:r>
      <w:r w:rsidRPr="009A4CC6">
        <w:rPr>
          <w:rFonts w:eastAsiaTheme="minorEastAsia"/>
          <w:b/>
        </w:rPr>
        <w:t xml:space="preserve"> 6</w:t>
      </w:r>
      <w:r w:rsidR="000D1C8B">
        <w:rPr>
          <w:rFonts w:eastAsiaTheme="minorEastAsia"/>
          <w:b/>
        </w:rPr>
        <w:t>A-B</w:t>
      </w:r>
      <w:r w:rsidRPr="009A4CC6">
        <w:rPr>
          <w:rFonts w:eastAsiaTheme="minorEastAsia"/>
        </w:rPr>
        <w:t xml:space="preserve">), and </w:t>
      </w:r>
      <w:r w:rsidRPr="009A4CC6">
        <w:rPr>
          <w:rFonts w:eastAsiaTheme="minorEastAsia"/>
          <w:i/>
        </w:rPr>
        <w:t>T</w:t>
      </w:r>
      <w:r w:rsidRPr="009A4CC6">
        <w:rPr>
          <w:rFonts w:eastAsiaTheme="minorEastAsia"/>
          <w:i/>
          <w:vertAlign w:val="subscript"/>
        </w:rPr>
        <w:t>m</w:t>
      </w:r>
      <w:r w:rsidRPr="009A4CC6">
        <w:rPr>
          <w:rFonts w:eastAsiaTheme="minorEastAsia"/>
        </w:rPr>
        <w:t xml:space="preserve"> at </w:t>
      </w:r>
      <w:r w:rsidRPr="009A4CC6">
        <w:rPr>
          <w:rFonts w:eastAsiaTheme="minorEastAsia" w:hint="eastAsia"/>
        </w:rPr>
        <w:t>p</w:t>
      </w:r>
      <w:r w:rsidRPr="009A4CC6">
        <w:rPr>
          <w:rFonts w:eastAsiaTheme="minorEastAsia"/>
        </w:rPr>
        <w:t>H 7.0 versus 5.0 (</w:t>
      </w:r>
      <w:r w:rsidRPr="009A4CC6">
        <w:rPr>
          <w:rFonts w:eastAsiaTheme="minorEastAsia"/>
          <w:b/>
        </w:rPr>
        <w:t>Figure</w:t>
      </w:r>
      <w:r w:rsidR="000D1C8B">
        <w:rPr>
          <w:rFonts w:eastAsiaTheme="minorEastAsia"/>
          <w:b/>
        </w:rPr>
        <w:t>s</w:t>
      </w:r>
      <w:r w:rsidRPr="009A4CC6">
        <w:rPr>
          <w:rFonts w:eastAsiaTheme="minorEastAsia"/>
          <w:b/>
        </w:rPr>
        <w:t xml:space="preserve"> </w:t>
      </w:r>
      <w:r w:rsidR="000D1C8B">
        <w:rPr>
          <w:rFonts w:eastAsiaTheme="minorEastAsia"/>
          <w:b/>
        </w:rPr>
        <w:t>6C</w:t>
      </w:r>
      <w:r w:rsidRPr="009A4CC6">
        <w:rPr>
          <w:rFonts w:eastAsiaTheme="minorEastAsia"/>
        </w:rPr>
        <w:t xml:space="preserve">) revealed good but not perfect positive correlations between these figures (r </w:t>
      </w:r>
      <w:commentRangeStart w:id="807"/>
      <w:r w:rsidRPr="009A4CC6">
        <w:rPr>
          <w:rFonts w:eastAsiaTheme="minorEastAsia"/>
        </w:rPr>
        <w:t xml:space="preserve">values </w:t>
      </w:r>
      <w:commentRangeEnd w:id="807"/>
      <w:r w:rsidR="00F44C8E">
        <w:rPr>
          <w:rStyle w:val="CommentReference"/>
        </w:rPr>
        <w:commentReference w:id="807"/>
      </w:r>
      <w:r w:rsidRPr="009A4CC6">
        <w:rPr>
          <w:rFonts w:eastAsiaTheme="minorEastAsia"/>
        </w:rPr>
        <w:t xml:space="preserve">between 0.79 and 0.95). This indicates that a higher </w:t>
      </w:r>
      <w:proofErr w:type="spellStart"/>
      <w:r w:rsidRPr="009A4CC6">
        <w:rPr>
          <w:rFonts w:eastAsiaTheme="minorEastAsia"/>
          <w:i/>
        </w:rPr>
        <w:t>pH</w:t>
      </w:r>
      <w:r w:rsidRPr="009A4CC6">
        <w:rPr>
          <w:rFonts w:eastAsiaTheme="minorEastAsia"/>
          <w:i/>
          <w:vertAlign w:val="subscript"/>
        </w:rPr>
        <w:t>T</w:t>
      </w:r>
      <w:proofErr w:type="spellEnd"/>
      <w:r w:rsidRPr="009A4CC6">
        <w:rPr>
          <w:rFonts w:eastAsiaTheme="minorEastAsia"/>
        </w:rPr>
        <w:t xml:space="preserve"> generally translates into a higher </w:t>
      </w:r>
      <w:r w:rsidRPr="009A4CC6">
        <w:rPr>
          <w:rFonts w:eastAsiaTheme="minorEastAsia"/>
          <w:i/>
        </w:rPr>
        <w:t>T</w:t>
      </w:r>
      <w:r w:rsidRPr="009A4CC6">
        <w:rPr>
          <w:rFonts w:eastAsiaTheme="minorEastAsia"/>
          <w:i/>
          <w:vertAlign w:val="subscript"/>
        </w:rPr>
        <w:t>m</w:t>
      </w:r>
      <w:r w:rsidRPr="009A4CC6">
        <w:rPr>
          <w:rFonts w:eastAsiaTheme="minorEastAsia"/>
        </w:rPr>
        <w:t xml:space="preserve">, both at pH 5.0 and 7.0, and that a higher </w:t>
      </w:r>
      <w:r w:rsidRPr="009A4CC6">
        <w:rPr>
          <w:rFonts w:eastAsiaTheme="minorEastAsia"/>
          <w:i/>
        </w:rPr>
        <w:t>T</w:t>
      </w:r>
      <w:r w:rsidRPr="009A4CC6">
        <w:rPr>
          <w:rFonts w:eastAsiaTheme="minorEastAsia"/>
          <w:i/>
          <w:vertAlign w:val="subscript"/>
        </w:rPr>
        <w:t>m</w:t>
      </w:r>
      <w:r w:rsidRPr="009A4CC6">
        <w:rPr>
          <w:rFonts w:eastAsiaTheme="minorEastAsia"/>
        </w:rPr>
        <w:t xml:space="preserve"> at pH 5.0 means a higher thermal stability at pH 7.0.  </w:t>
      </w:r>
    </w:p>
    <w:p w14:paraId="17616F42" w14:textId="77777777" w:rsidR="009A4CC6" w:rsidRDefault="009A4CC6" w:rsidP="009A4CC6">
      <w:pPr>
        <w:pStyle w:val="CommentText"/>
        <w:rPr>
          <w:rFonts w:eastAsiaTheme="minorEastAsia"/>
          <w:sz w:val="24"/>
          <w:szCs w:val="24"/>
        </w:rPr>
      </w:pPr>
    </w:p>
    <w:p w14:paraId="39A85138" w14:textId="5170E874" w:rsidR="0022049B" w:rsidRPr="0022049B" w:rsidRDefault="008F27E2" w:rsidP="0022049B">
      <w:pPr>
        <w:pStyle w:val="CommentText"/>
        <w:rPr>
          <w:sz w:val="24"/>
          <w:szCs w:val="24"/>
        </w:rPr>
      </w:pPr>
      <w:proofErr w:type="spellStart"/>
      <w:r w:rsidRPr="0022049B">
        <w:rPr>
          <w:b/>
          <w:i/>
          <w:sz w:val="24"/>
          <w:szCs w:val="24"/>
        </w:rPr>
        <w:t>i</w:t>
      </w:r>
      <w:proofErr w:type="spellEnd"/>
      <w:r w:rsidR="00017FBA" w:rsidRPr="0022049B">
        <w:rPr>
          <w:b/>
          <w:i/>
          <w:sz w:val="24"/>
          <w:szCs w:val="24"/>
        </w:rPr>
        <w:t>-motif sequence constraints do not mirror G</w:t>
      </w:r>
      <w:r w:rsidR="0068552B">
        <w:rPr>
          <w:b/>
          <w:i/>
          <w:sz w:val="24"/>
          <w:szCs w:val="24"/>
        </w:rPr>
        <w:t>-quadruplex</w:t>
      </w:r>
      <w:r w:rsidR="00CC62F9" w:rsidRPr="0022049B">
        <w:rPr>
          <w:b/>
          <w:i/>
          <w:sz w:val="24"/>
          <w:szCs w:val="24"/>
        </w:rPr>
        <w:t xml:space="preserve"> requirements</w:t>
      </w:r>
      <w:r w:rsidR="00017FBA" w:rsidRPr="0022049B">
        <w:rPr>
          <w:i/>
          <w:sz w:val="24"/>
          <w:szCs w:val="24"/>
        </w:rPr>
        <w:t>.</w:t>
      </w:r>
      <w:r w:rsidR="0022049B" w:rsidRPr="0022049B">
        <w:rPr>
          <w:sz w:val="24"/>
          <w:szCs w:val="24"/>
        </w:rPr>
        <w:t xml:space="preserve"> A quick glance at our experimental results reveal </w:t>
      </w:r>
      <w:r w:rsidR="00BB3C8F">
        <w:rPr>
          <w:sz w:val="24"/>
          <w:szCs w:val="24"/>
        </w:rPr>
        <w:t>several</w:t>
      </w:r>
      <w:r w:rsidR="0022049B" w:rsidRPr="0022049B">
        <w:rPr>
          <w:sz w:val="24"/>
          <w:szCs w:val="24"/>
        </w:rPr>
        <w:t xml:space="preserve"> trends for </w:t>
      </w:r>
      <w:proofErr w:type="spellStart"/>
      <w:r w:rsidR="0022049B" w:rsidRPr="0022049B">
        <w:rPr>
          <w:sz w:val="24"/>
          <w:szCs w:val="24"/>
        </w:rPr>
        <w:t>i</w:t>
      </w:r>
      <w:proofErr w:type="spellEnd"/>
      <w:r w:rsidR="0022049B" w:rsidRPr="0022049B">
        <w:rPr>
          <w:sz w:val="24"/>
          <w:szCs w:val="24"/>
        </w:rPr>
        <w:t>-DNA sequence requirements:</w:t>
      </w:r>
    </w:p>
    <w:p w14:paraId="78B04356" w14:textId="7D777139" w:rsidR="0022049B" w:rsidRPr="008A1BB9" w:rsidRDefault="0022049B" w:rsidP="0022049B">
      <w:pPr>
        <w:pStyle w:val="CommentText"/>
        <w:numPr>
          <w:ilvl w:val="0"/>
          <w:numId w:val="11"/>
        </w:numPr>
        <w:rPr>
          <w:rFonts w:eastAsiaTheme="minorEastAsia"/>
          <w:sz w:val="24"/>
          <w:szCs w:val="24"/>
        </w:rPr>
      </w:pPr>
      <w:r w:rsidRPr="008A1BB9">
        <w:rPr>
          <w:rFonts w:eastAsiaTheme="minorEastAsia"/>
          <w:sz w:val="24"/>
          <w:szCs w:val="24"/>
        </w:rPr>
        <w:t>Stability increases with the length of the cytosine track</w:t>
      </w:r>
      <w:r w:rsidR="00393BF5" w:rsidRPr="008A1BB9">
        <w:rPr>
          <w:rFonts w:eastAsiaTheme="minorEastAsia"/>
          <w:sz w:val="24"/>
          <w:szCs w:val="24"/>
        </w:rPr>
        <w:t>. This increase is monotonous but not linear</w:t>
      </w:r>
      <w:r w:rsidR="009A4CC6" w:rsidRPr="008A1BB9">
        <w:rPr>
          <w:rFonts w:eastAsiaTheme="minorEastAsia"/>
          <w:sz w:val="24"/>
          <w:szCs w:val="24"/>
        </w:rPr>
        <w:t xml:space="preserve">: </w:t>
      </w:r>
      <w:r w:rsidR="00393BF5" w:rsidRPr="008A1BB9">
        <w:rPr>
          <w:rFonts w:eastAsiaTheme="minorEastAsia"/>
          <w:sz w:val="24"/>
          <w:szCs w:val="24"/>
        </w:rPr>
        <w:t>it tends to plateau for longer runs</w:t>
      </w:r>
      <w:r w:rsidR="009A4CC6" w:rsidRPr="008A1BB9">
        <w:rPr>
          <w:rFonts w:eastAsiaTheme="minorEastAsia"/>
          <w:sz w:val="24"/>
          <w:szCs w:val="24"/>
        </w:rPr>
        <w:t xml:space="preserve"> as shown in </w:t>
      </w:r>
      <w:r w:rsidR="009A4CC6" w:rsidRPr="008A1BB9">
        <w:rPr>
          <w:rFonts w:eastAsiaTheme="minorEastAsia"/>
          <w:b/>
          <w:sz w:val="24"/>
          <w:szCs w:val="24"/>
        </w:rPr>
        <w:t xml:space="preserve">Figure </w:t>
      </w:r>
      <w:r w:rsidR="000D1C8B">
        <w:rPr>
          <w:rFonts w:eastAsiaTheme="minorEastAsia"/>
          <w:b/>
          <w:sz w:val="24"/>
          <w:szCs w:val="24"/>
        </w:rPr>
        <w:t>4</w:t>
      </w:r>
      <w:r w:rsidR="00393BF5" w:rsidRPr="008A1BB9">
        <w:rPr>
          <w:rFonts w:eastAsiaTheme="minorEastAsia"/>
          <w:sz w:val="24"/>
          <w:szCs w:val="24"/>
        </w:rPr>
        <w:t xml:space="preserve">. </w:t>
      </w:r>
      <w:r w:rsidR="008A1BB9" w:rsidRPr="008A1BB9">
        <w:rPr>
          <w:rFonts w:eastAsiaTheme="minorEastAsia"/>
          <w:sz w:val="24"/>
          <w:szCs w:val="24"/>
        </w:rPr>
        <w:t xml:space="preserve">Stability increases with C-tracts length: averages of </w:t>
      </w:r>
      <w:proofErr w:type="spellStart"/>
      <w:r w:rsidR="008A1BB9" w:rsidRPr="008A1BB9">
        <w:rPr>
          <w:rFonts w:eastAsiaTheme="minorEastAsia"/>
          <w:i/>
          <w:sz w:val="24"/>
          <w:szCs w:val="24"/>
        </w:rPr>
        <w:t>pH</w:t>
      </w:r>
      <w:r w:rsidR="008A1BB9" w:rsidRPr="008A1BB9">
        <w:rPr>
          <w:rFonts w:eastAsiaTheme="minorEastAsia"/>
          <w:i/>
          <w:sz w:val="24"/>
          <w:szCs w:val="24"/>
          <w:vertAlign w:val="subscript"/>
        </w:rPr>
        <w:t>T</w:t>
      </w:r>
      <w:proofErr w:type="spellEnd"/>
      <w:r w:rsidR="008A1BB9" w:rsidRPr="008A1BB9">
        <w:rPr>
          <w:rFonts w:eastAsiaTheme="minorEastAsia"/>
          <w:sz w:val="24"/>
          <w:szCs w:val="24"/>
        </w:rPr>
        <w:t xml:space="preserve"> with </w:t>
      </w:r>
      <w:r w:rsidR="008A1BB9" w:rsidRPr="008A1BB9">
        <w:rPr>
          <w:rFonts w:eastAsiaTheme="minorEastAsia"/>
          <w:i/>
          <w:sz w:val="24"/>
          <w:szCs w:val="24"/>
        </w:rPr>
        <w:t>C</w:t>
      </w:r>
      <w:r w:rsidR="008A1BB9" w:rsidRPr="008A1BB9">
        <w:rPr>
          <w:rFonts w:eastAsiaTheme="minorEastAsia"/>
          <w:i/>
          <w:sz w:val="24"/>
          <w:szCs w:val="24"/>
          <w:vertAlign w:val="subscript"/>
        </w:rPr>
        <w:t>3</w:t>
      </w:r>
      <w:r w:rsidR="008A1BB9" w:rsidRPr="008A1BB9">
        <w:rPr>
          <w:rFonts w:eastAsiaTheme="minorEastAsia"/>
          <w:sz w:val="24"/>
          <w:szCs w:val="24"/>
        </w:rPr>
        <w:t xml:space="preserve">, </w:t>
      </w:r>
      <w:r w:rsidR="008A1BB9" w:rsidRPr="008A1BB9">
        <w:rPr>
          <w:rFonts w:eastAsiaTheme="minorEastAsia"/>
          <w:i/>
          <w:sz w:val="24"/>
          <w:szCs w:val="24"/>
        </w:rPr>
        <w:t>C</w:t>
      </w:r>
      <w:r w:rsidR="008A1BB9" w:rsidRPr="008A1BB9">
        <w:rPr>
          <w:rFonts w:eastAsiaTheme="minorEastAsia"/>
          <w:i/>
          <w:sz w:val="24"/>
          <w:szCs w:val="24"/>
          <w:vertAlign w:val="subscript"/>
        </w:rPr>
        <w:t>4</w:t>
      </w:r>
      <w:r w:rsidR="008A1BB9" w:rsidRPr="008A1BB9">
        <w:rPr>
          <w:rFonts w:eastAsiaTheme="minorEastAsia"/>
          <w:sz w:val="24"/>
          <w:szCs w:val="24"/>
        </w:rPr>
        <w:t xml:space="preserve">, </w:t>
      </w:r>
      <w:r w:rsidR="008A1BB9" w:rsidRPr="008A1BB9">
        <w:rPr>
          <w:rFonts w:eastAsiaTheme="minorEastAsia"/>
          <w:i/>
          <w:sz w:val="24"/>
          <w:szCs w:val="24"/>
        </w:rPr>
        <w:t>C</w:t>
      </w:r>
      <w:r w:rsidR="008A1BB9" w:rsidRPr="008A1BB9">
        <w:rPr>
          <w:rFonts w:eastAsiaTheme="minorEastAsia"/>
          <w:i/>
          <w:sz w:val="24"/>
          <w:szCs w:val="24"/>
          <w:vertAlign w:val="subscript"/>
        </w:rPr>
        <w:t>5</w:t>
      </w:r>
      <w:r w:rsidR="008A1BB9" w:rsidRPr="008A1BB9">
        <w:rPr>
          <w:rFonts w:eastAsiaTheme="minorEastAsia"/>
          <w:sz w:val="24"/>
          <w:szCs w:val="24"/>
        </w:rPr>
        <w:t xml:space="preserve"> and </w:t>
      </w:r>
      <w:r w:rsidR="008A1BB9" w:rsidRPr="008A1BB9">
        <w:rPr>
          <w:rFonts w:eastAsiaTheme="minorEastAsia"/>
          <w:i/>
          <w:sz w:val="24"/>
          <w:szCs w:val="24"/>
        </w:rPr>
        <w:t>C</w:t>
      </w:r>
      <w:r w:rsidR="008A1BB9" w:rsidRPr="008A1BB9">
        <w:rPr>
          <w:rFonts w:eastAsiaTheme="minorEastAsia"/>
          <w:i/>
          <w:sz w:val="24"/>
          <w:szCs w:val="24"/>
          <w:vertAlign w:val="subscript"/>
        </w:rPr>
        <w:t>6</w:t>
      </w:r>
      <w:r w:rsidR="008A1BB9" w:rsidRPr="008A1BB9">
        <w:rPr>
          <w:rFonts w:eastAsiaTheme="minorEastAsia"/>
          <w:sz w:val="24"/>
          <w:szCs w:val="24"/>
        </w:rPr>
        <w:t xml:space="preserve">-tracts are 6.11, 6.39, 6.56 and 6.68, respectively. A similar relationship was found between </w:t>
      </w:r>
      <w:r w:rsidR="008A1BB9" w:rsidRPr="008A1BB9">
        <w:rPr>
          <w:rFonts w:eastAsiaTheme="minorEastAsia"/>
          <w:i/>
          <w:sz w:val="24"/>
          <w:szCs w:val="24"/>
        </w:rPr>
        <w:t>T</w:t>
      </w:r>
      <w:r w:rsidR="008A1BB9" w:rsidRPr="008A1BB9">
        <w:rPr>
          <w:rFonts w:eastAsiaTheme="minorEastAsia"/>
          <w:i/>
          <w:sz w:val="24"/>
          <w:szCs w:val="24"/>
          <w:vertAlign w:val="subscript"/>
        </w:rPr>
        <w:t>m</w:t>
      </w:r>
      <w:r w:rsidR="008A1BB9" w:rsidRPr="008A1BB9">
        <w:rPr>
          <w:rFonts w:eastAsiaTheme="minorEastAsia"/>
          <w:sz w:val="24"/>
          <w:szCs w:val="24"/>
        </w:rPr>
        <w:t xml:space="preserve"> and C-tract length under both acid and neutral solutions:</w:t>
      </w:r>
      <w:r w:rsidR="00393BF5" w:rsidRPr="008A1BB9">
        <w:rPr>
          <w:rFonts w:eastAsiaTheme="minorEastAsia"/>
          <w:sz w:val="24"/>
          <w:szCs w:val="24"/>
        </w:rPr>
        <w:t xml:space="preserve"> increasing C-track from 3 to 6 translates into </w:t>
      </w:r>
      <w:r w:rsidR="00854EC2" w:rsidRPr="008A1BB9">
        <w:rPr>
          <w:rFonts w:eastAsiaTheme="minorEastAsia"/>
          <w:i/>
          <w:sz w:val="24"/>
          <w:szCs w:val="24"/>
        </w:rPr>
        <w:t>T</w:t>
      </w:r>
      <w:r w:rsidR="00854EC2" w:rsidRPr="008A1BB9">
        <w:rPr>
          <w:rFonts w:eastAsiaTheme="minorEastAsia"/>
          <w:i/>
          <w:sz w:val="24"/>
          <w:szCs w:val="24"/>
          <w:vertAlign w:val="subscript"/>
        </w:rPr>
        <w:t>m</w:t>
      </w:r>
      <w:r w:rsidR="00854EC2" w:rsidRPr="008A1BB9">
        <w:rPr>
          <w:rFonts w:eastAsiaTheme="minorEastAsia"/>
          <w:sz w:val="24"/>
          <w:szCs w:val="24"/>
        </w:rPr>
        <w:t xml:space="preserve"> </w:t>
      </w:r>
      <w:r w:rsidR="00393BF5" w:rsidRPr="00F8289B">
        <w:rPr>
          <w:rFonts w:eastAsiaTheme="minorEastAsia"/>
          <w:color w:val="auto"/>
          <w:sz w:val="24"/>
          <w:szCs w:val="24"/>
        </w:rPr>
        <w:t xml:space="preserve">of </w:t>
      </w:r>
      <w:r w:rsidR="00F8289B" w:rsidRPr="00F8289B">
        <w:rPr>
          <w:rFonts w:eastAsiaTheme="minorEastAsia"/>
          <w:color w:val="auto"/>
          <w:sz w:val="24"/>
          <w:szCs w:val="24"/>
        </w:rPr>
        <w:t xml:space="preserve">54.7, 66.0, 72.5 and 77.3 </w:t>
      </w:r>
      <w:proofErr w:type="spellStart"/>
      <w:r w:rsidR="00F8289B" w:rsidRPr="00F8289B">
        <w:rPr>
          <w:rFonts w:eastAsiaTheme="minorEastAsia"/>
          <w:color w:val="auto"/>
          <w:sz w:val="24"/>
          <w:szCs w:val="24"/>
          <w:vertAlign w:val="superscript"/>
        </w:rPr>
        <w:t>o</w:t>
      </w:r>
      <w:r w:rsidR="00F8289B" w:rsidRPr="00F8289B">
        <w:rPr>
          <w:rFonts w:eastAsiaTheme="minorEastAsia"/>
          <w:color w:val="auto"/>
          <w:sz w:val="24"/>
          <w:szCs w:val="24"/>
        </w:rPr>
        <w:t>C</w:t>
      </w:r>
      <w:proofErr w:type="spellEnd"/>
      <w:r w:rsidR="00F8289B" w:rsidRPr="00F8289B">
        <w:rPr>
          <w:rFonts w:eastAsiaTheme="minorEastAsia"/>
          <w:color w:val="auto"/>
          <w:sz w:val="24"/>
          <w:szCs w:val="24"/>
        </w:rPr>
        <w:t xml:space="preserve"> </w:t>
      </w:r>
      <w:r w:rsidR="008A1BB9" w:rsidRPr="008A1BB9">
        <w:rPr>
          <w:rFonts w:eastAsiaTheme="minorEastAsia"/>
          <w:sz w:val="24"/>
          <w:szCs w:val="24"/>
        </w:rPr>
        <w:t>at pH 5.0</w:t>
      </w:r>
      <w:r w:rsidR="00393BF5" w:rsidRPr="008A1BB9">
        <w:rPr>
          <w:rFonts w:eastAsiaTheme="minorEastAsia"/>
          <w:sz w:val="24"/>
          <w:szCs w:val="24"/>
        </w:rPr>
        <w:t xml:space="preserve"> for 3, 4, 5 and 6 cytosines, respectively. </w:t>
      </w:r>
    </w:p>
    <w:p w14:paraId="39F129B2" w14:textId="7BAE4A4C" w:rsidR="00BB3C8F" w:rsidRPr="007F73AE" w:rsidRDefault="00393BF5" w:rsidP="007F73AE">
      <w:pPr>
        <w:pStyle w:val="CommentText"/>
        <w:numPr>
          <w:ilvl w:val="0"/>
          <w:numId w:val="11"/>
        </w:numPr>
        <w:ind w:left="714" w:hanging="357"/>
        <w:rPr>
          <w:rFonts w:eastAsiaTheme="minorEastAsia"/>
          <w:sz w:val="24"/>
          <w:szCs w:val="24"/>
        </w:rPr>
      </w:pPr>
      <w:r>
        <w:rPr>
          <w:rFonts w:eastAsiaTheme="minorEastAsia"/>
          <w:sz w:val="24"/>
          <w:szCs w:val="24"/>
        </w:rPr>
        <w:t xml:space="preserve">The </w:t>
      </w:r>
      <w:r w:rsidRPr="000921D7">
        <w:rPr>
          <w:rFonts w:eastAsiaTheme="minorEastAsia"/>
          <w:sz w:val="24"/>
          <w:szCs w:val="24"/>
        </w:rPr>
        <w:t xml:space="preserve">nature of the spacer regions does not play a critical role on stability. </w:t>
      </w:r>
      <w:r w:rsidR="000921D7" w:rsidRPr="000921D7">
        <w:rPr>
          <w:rFonts w:eastAsiaTheme="minorEastAsia"/>
          <w:sz w:val="24"/>
          <w:szCs w:val="24"/>
        </w:rPr>
        <w:t xml:space="preserve">Correlation coefficients of </w:t>
      </w:r>
      <w:proofErr w:type="spellStart"/>
      <w:r w:rsidR="000921D7" w:rsidRPr="000921D7">
        <w:rPr>
          <w:rFonts w:eastAsiaTheme="minorEastAsia"/>
          <w:i/>
          <w:sz w:val="24"/>
          <w:szCs w:val="24"/>
        </w:rPr>
        <w:t>pH</w:t>
      </w:r>
      <w:r w:rsidR="000921D7" w:rsidRPr="000921D7">
        <w:rPr>
          <w:rFonts w:eastAsiaTheme="minorEastAsia"/>
          <w:i/>
          <w:sz w:val="24"/>
          <w:szCs w:val="24"/>
          <w:vertAlign w:val="subscript"/>
        </w:rPr>
        <w:t>T</w:t>
      </w:r>
      <w:proofErr w:type="spellEnd"/>
      <w:r w:rsidR="000921D7" w:rsidRPr="000921D7">
        <w:rPr>
          <w:rFonts w:eastAsiaTheme="minorEastAsia"/>
          <w:sz w:val="24"/>
          <w:szCs w:val="24"/>
        </w:rPr>
        <w:t xml:space="preserve"> and </w:t>
      </w:r>
      <w:r w:rsidR="000921D7" w:rsidRPr="000921D7">
        <w:rPr>
          <w:rFonts w:eastAsiaTheme="minorEastAsia"/>
          <w:i/>
          <w:sz w:val="24"/>
          <w:szCs w:val="24"/>
        </w:rPr>
        <w:t>T</w:t>
      </w:r>
      <w:r w:rsidR="000921D7" w:rsidRPr="000921D7">
        <w:rPr>
          <w:rFonts w:eastAsiaTheme="minorEastAsia"/>
          <w:i/>
          <w:sz w:val="24"/>
          <w:szCs w:val="24"/>
          <w:vertAlign w:val="subscript"/>
        </w:rPr>
        <w:t>m</w:t>
      </w:r>
      <w:r w:rsidR="000921D7" w:rsidRPr="000921D7">
        <w:rPr>
          <w:rFonts w:eastAsiaTheme="minorEastAsia"/>
          <w:sz w:val="24"/>
          <w:szCs w:val="24"/>
        </w:rPr>
        <w:t xml:space="preserve"> at pH 5.0 and 7.0 versus total spacer length are close to zero. This result indicate</w:t>
      </w:r>
      <w:r w:rsidR="00792542">
        <w:rPr>
          <w:rFonts w:eastAsiaTheme="minorEastAsia"/>
          <w:sz w:val="24"/>
          <w:szCs w:val="24"/>
        </w:rPr>
        <w:t>s</w:t>
      </w:r>
      <w:r w:rsidR="000921D7" w:rsidRPr="000921D7">
        <w:rPr>
          <w:rFonts w:eastAsiaTheme="minorEastAsia"/>
          <w:sz w:val="24"/>
          <w:szCs w:val="24"/>
        </w:rPr>
        <w:t xml:space="preserve"> that total spacer length, assumed to reflect total </w:t>
      </w:r>
      <w:r w:rsidR="000921D7" w:rsidRPr="000921D7">
        <w:rPr>
          <w:rFonts w:eastAsiaTheme="minorEastAsia"/>
          <w:i/>
          <w:sz w:val="24"/>
          <w:szCs w:val="24"/>
        </w:rPr>
        <w:t>loop</w:t>
      </w:r>
      <w:r w:rsidR="000921D7" w:rsidRPr="000921D7">
        <w:rPr>
          <w:rFonts w:eastAsiaTheme="minorEastAsia"/>
          <w:sz w:val="24"/>
          <w:szCs w:val="24"/>
        </w:rPr>
        <w:t xml:space="preserve"> length, does not affect the stability of </w:t>
      </w:r>
      <w:proofErr w:type="spellStart"/>
      <w:r w:rsidR="000921D7" w:rsidRPr="000921D7">
        <w:rPr>
          <w:rFonts w:eastAsiaTheme="minorEastAsia"/>
          <w:sz w:val="24"/>
          <w:szCs w:val="24"/>
        </w:rPr>
        <w:t>i</w:t>
      </w:r>
      <w:proofErr w:type="spellEnd"/>
      <w:r w:rsidR="000921D7" w:rsidRPr="000921D7">
        <w:rPr>
          <w:rFonts w:eastAsiaTheme="minorEastAsia"/>
          <w:sz w:val="24"/>
          <w:szCs w:val="24"/>
        </w:rPr>
        <w:t xml:space="preserve">-motif at both acid and neutral </w:t>
      </w:r>
      <w:proofErr w:type="spellStart"/>
      <w:r w:rsidR="000921D7" w:rsidRPr="000921D7">
        <w:rPr>
          <w:rFonts w:eastAsiaTheme="minorEastAsia"/>
          <w:sz w:val="24"/>
          <w:szCs w:val="24"/>
        </w:rPr>
        <w:t>pH.</w:t>
      </w:r>
      <w:proofErr w:type="spellEnd"/>
    </w:p>
    <w:p w14:paraId="1E17443E" w14:textId="432BA59C" w:rsidR="00BB3C8F" w:rsidRDefault="00BB3C8F" w:rsidP="00BB3C8F">
      <w:pPr>
        <w:pStyle w:val="ListParagraph"/>
        <w:widowControl/>
        <w:numPr>
          <w:ilvl w:val="0"/>
          <w:numId w:val="11"/>
        </w:numPr>
        <w:ind w:firstLineChars="0"/>
        <w:rPr>
          <w:rFonts w:eastAsiaTheme="minorEastAsia"/>
        </w:rPr>
      </w:pPr>
      <w:r>
        <w:rPr>
          <w:rFonts w:eastAsiaTheme="minorEastAsia"/>
        </w:rPr>
        <w:t>T</w:t>
      </w:r>
      <w:r w:rsidRPr="00BB3C8F">
        <w:rPr>
          <w:rFonts w:eastAsiaTheme="minorEastAsia"/>
        </w:rPr>
        <w:t xml:space="preserve">he </w:t>
      </w:r>
      <w:ins w:id="808" w:author="Alex" w:date="2020-04-20T17:23:00Z">
        <w:r w:rsidR="00A73378">
          <w:rPr>
            <w:szCs w:val="24"/>
          </w:rPr>
          <w:t>“</w:t>
        </w:r>
      </w:ins>
      <w:del w:id="809" w:author="Alex" w:date="2020-04-20T17:23:00Z">
        <w:r w:rsidRPr="00BB3C8F" w:rsidDel="00A73378">
          <w:rPr>
            <w:szCs w:val="24"/>
          </w:rPr>
          <w:delText>‘</w:delText>
        </w:r>
      </w:del>
      <w:r w:rsidRPr="00BB3C8F">
        <w:rPr>
          <w:b/>
          <w:szCs w:val="24"/>
        </w:rPr>
        <w:t xml:space="preserve">long central </w:t>
      </w:r>
      <w:r w:rsidR="00CA111E">
        <w:rPr>
          <w:b/>
          <w:szCs w:val="24"/>
        </w:rPr>
        <w:t>spacer</w:t>
      </w:r>
      <w:r w:rsidRPr="00BB3C8F">
        <w:rPr>
          <w:b/>
          <w:szCs w:val="24"/>
        </w:rPr>
        <w:t xml:space="preserve"> is better</w:t>
      </w:r>
      <w:ins w:id="810" w:author="Alex" w:date="2020-04-20T17:23:00Z">
        <w:r w:rsidR="00A73378">
          <w:rPr>
            <w:b/>
            <w:szCs w:val="24"/>
          </w:rPr>
          <w:t>”</w:t>
        </w:r>
      </w:ins>
      <w:del w:id="811" w:author="Alex" w:date="2020-04-20T17:23:00Z">
        <w:r w:rsidRPr="00BB3C8F" w:rsidDel="00A73378">
          <w:rPr>
            <w:b/>
            <w:szCs w:val="24"/>
          </w:rPr>
          <w:delText>’</w:delText>
        </w:r>
      </w:del>
      <w:r w:rsidRPr="00BB3C8F">
        <w:rPr>
          <w:b/>
          <w:szCs w:val="24"/>
        </w:rPr>
        <w:t xml:space="preserve"> </w:t>
      </w:r>
      <w:r w:rsidRPr="00BB3C8F">
        <w:rPr>
          <w:szCs w:val="24"/>
        </w:rPr>
        <w:t xml:space="preserve">rule </w:t>
      </w:r>
      <w:r>
        <w:rPr>
          <w:szCs w:val="24"/>
        </w:rPr>
        <w:t>seems to hold</w:t>
      </w:r>
      <w:r w:rsidRPr="00BB3C8F">
        <w:rPr>
          <w:rFonts w:eastAsiaTheme="minorEastAsia"/>
        </w:rPr>
        <w:t xml:space="preserve"> for both G-quadruplexes (described in our recent report</w:t>
      </w:r>
      <w:r w:rsidR="0053017E">
        <w:rPr>
          <w:rFonts w:eastAsiaTheme="minorEastAsia"/>
        </w:rPr>
        <w:t xml:space="preserve"> </w:t>
      </w:r>
      <w:r w:rsidRPr="00BB3C8F">
        <w:rPr>
          <w:rFonts w:eastAsiaTheme="minorEastAsia"/>
        </w:rPr>
        <w:fldChar w:fldCharType="begin"/>
      </w:r>
      <w:r w:rsidR="00DB32B0">
        <w:rPr>
          <w:rFonts w:eastAsiaTheme="minorEastAsia"/>
        </w:rPr>
        <w:instrText xml:space="preserve"> ADDIN EN.CITE &lt;EndNote&gt;&lt;Cite&gt;&lt;Author&gt;Cheng&lt;/Author&gt;&lt;Year&gt;2018&lt;/Year&gt;&lt;RecNum&gt;92&lt;/RecNum&gt;&lt;DisplayText&gt;(37)&lt;/DisplayText&gt;&lt;record&gt;&lt;rec-number&gt;92&lt;/rec-number&gt;&lt;foreign-keys&gt;&lt;key app="EN" db-id="2ar0zdpzpd9axqe2vppvt0alxfdfxrv2d52e" timestamp="1549145708"&gt;92&lt;/key&gt;&lt;/foreign-keys&gt;&lt;ref-type name="Journal Article"&gt;17&lt;/ref-type&gt;&lt;contributors&gt;&lt;authors&gt;&lt;author&gt;Cheng, M.&lt;/author&gt;&lt;author&gt;Cheng, Y.&lt;/author&gt;&lt;author&gt;Hao, J.&lt;/author&gt;&lt;author&gt;Jia, G.&lt;/author&gt;&lt;author&gt;Zhou, J.&lt;/author&gt;&lt;author&gt;Mergny, J. L.&lt;/author&gt;&lt;author&gt;Li, C.&lt;/author&gt;&lt;/authors&gt;&lt;/contributors&gt;&lt;auth-address&gt;State Key Laboratory of Catalysis, Dalian Institute of Chemical Physics, Chinese Academy of Sciences, Dalian 116023, China.&amp;#xD;University of Chinese Academy of Sciences, No. 19A Yuquan Road, Beijing 100049, China.&amp;#xD;State Key Laboratory of Analytical Chemistry for Life Science, School of Chemistry and Chemical Engineering, Nanjing University, Nanjing 210023, China.&amp;#xD;ARNA Laboratory, Inserm U1212, CNRS UMR5320, IECB, Universite de Bordeaux, Pessac 33607, France.&amp;#xD;Institute of Biophysics of the CAS, v.v.i., Kralovopolska 135, 612 65 Brno, Czech Republic.&lt;/auth-address&gt;&lt;titles&gt;&lt;title&gt;Loop permutation affects the topology and stability of G-quadruplexes&lt;/title&gt;&lt;secondary-title&gt;Nucleic Acids Res&lt;/secondary-title&gt;&lt;/titles&gt;&lt;periodical&gt;&lt;full-title&gt;Nucleic Acids Res&lt;/full-title&gt;&lt;/periodical&gt;&lt;pages&gt;9264-9275&lt;/pages&gt;&lt;volume&gt;46&lt;/volume&gt;&lt;number&gt;18&lt;/number&gt;&lt;dates&gt;&lt;year&gt;2018&lt;/year&gt;&lt;pub-dates&gt;&lt;date&gt;Oct 12&lt;/date&gt;&lt;/pub-dates&gt;&lt;/dates&gt;&lt;isbn&gt;1362-4962 (Electronic)&amp;#xD;0305-1048 (Linking)&lt;/isbn&gt;&lt;accession-num&gt;30184167&lt;/accession-num&gt;&lt;urls&gt;&lt;related-urls&gt;&lt;url&gt;https://www.ncbi.nlm.nih.gov/pubmed/30184167&lt;/url&gt;&lt;/related-urls&gt;&lt;/urls&gt;&lt;custom2&gt;PMC6182180&lt;/custom2&gt;&lt;electronic-resource-num&gt;10.1093/nar/gky757&lt;/electronic-resource-num&gt;&lt;/record&gt;&lt;/Cite&gt;&lt;/EndNote&gt;</w:instrText>
      </w:r>
      <w:r w:rsidRPr="00BB3C8F">
        <w:rPr>
          <w:rFonts w:eastAsiaTheme="minorEastAsia"/>
        </w:rPr>
        <w:fldChar w:fldCharType="separate"/>
      </w:r>
      <w:r w:rsidR="00DB32B0">
        <w:rPr>
          <w:rFonts w:eastAsiaTheme="minorEastAsia"/>
          <w:noProof/>
        </w:rPr>
        <w:t>(37)</w:t>
      </w:r>
      <w:r w:rsidRPr="00BB3C8F">
        <w:rPr>
          <w:rFonts w:eastAsiaTheme="minorEastAsia"/>
        </w:rPr>
        <w:fldChar w:fldCharType="end"/>
      </w:r>
      <w:r w:rsidRPr="00BB3C8F">
        <w:rPr>
          <w:rFonts w:eastAsiaTheme="minorEastAsia"/>
        </w:rPr>
        <w:t xml:space="preserve">) and </w:t>
      </w:r>
      <w:proofErr w:type="spellStart"/>
      <w:r w:rsidRPr="00BB3C8F">
        <w:rPr>
          <w:rFonts w:eastAsiaTheme="minorEastAsia"/>
        </w:rPr>
        <w:t>i</w:t>
      </w:r>
      <w:proofErr w:type="spellEnd"/>
      <w:r w:rsidRPr="00BB3C8F">
        <w:rPr>
          <w:rFonts w:eastAsiaTheme="minorEastAsia"/>
        </w:rPr>
        <w:t xml:space="preserve">-motif. For G-quadruplexes, sequences with long loop in the central position not only exhibit a relative high thermal stability, </w:t>
      </w:r>
      <w:proofErr w:type="gramStart"/>
      <w:r w:rsidRPr="00BB3C8F">
        <w:rPr>
          <w:rFonts w:eastAsiaTheme="minorEastAsia"/>
        </w:rPr>
        <w:t>but</w:t>
      </w:r>
      <w:proofErr w:type="gramEnd"/>
      <w:r w:rsidRPr="00BB3C8F">
        <w:rPr>
          <w:rFonts w:eastAsiaTheme="minorEastAsia"/>
        </w:rPr>
        <w:t xml:space="preserve"> are also more prone to form non-parallel conformations. </w:t>
      </w:r>
      <w:r w:rsidRPr="00BB3C8F">
        <w:rPr>
          <w:szCs w:val="24"/>
        </w:rPr>
        <w:t xml:space="preserve">As a consequence of this </w:t>
      </w:r>
      <w:r>
        <w:rPr>
          <w:szCs w:val="24"/>
        </w:rPr>
        <w:t xml:space="preserve">property shared by </w:t>
      </w:r>
      <w:proofErr w:type="spellStart"/>
      <w:r>
        <w:rPr>
          <w:szCs w:val="24"/>
        </w:rPr>
        <w:t>i</w:t>
      </w:r>
      <w:proofErr w:type="spellEnd"/>
      <w:r>
        <w:rPr>
          <w:szCs w:val="24"/>
        </w:rPr>
        <w:t>-DNA and G-quadruplexes</w:t>
      </w:r>
      <w:r w:rsidRPr="00BB3C8F">
        <w:rPr>
          <w:szCs w:val="24"/>
        </w:rPr>
        <w:t>,</w:t>
      </w:r>
      <w:r w:rsidR="00B72710">
        <w:rPr>
          <w:szCs w:val="24"/>
        </w:rPr>
        <w:t xml:space="preserve"> a</w:t>
      </w:r>
      <w:r w:rsidRPr="00BB3C8F">
        <w:rPr>
          <w:szCs w:val="24"/>
        </w:rPr>
        <w:t xml:space="preserve"> </w:t>
      </w:r>
      <w:r w:rsidRPr="00BB3C8F">
        <w:rPr>
          <w:szCs w:val="24"/>
        </w:rPr>
        <w:lastRenderedPageBreak/>
        <w:t xml:space="preserve">double-stranded nucleic acid </w:t>
      </w:r>
      <w:r w:rsidR="00B72710">
        <w:rPr>
          <w:szCs w:val="24"/>
        </w:rPr>
        <w:t xml:space="preserve">bearing a C-rich and a G-rich strand is more prone to dismutation into </w:t>
      </w:r>
      <w:proofErr w:type="spellStart"/>
      <w:r w:rsidR="00B72710">
        <w:rPr>
          <w:szCs w:val="24"/>
        </w:rPr>
        <w:t>G</w:t>
      </w:r>
      <w:r w:rsidR="00B509E3">
        <w:rPr>
          <w:szCs w:val="24"/>
        </w:rPr>
        <w:t>-quadruplex</w:t>
      </w:r>
      <w:r w:rsidR="00B72710">
        <w:rPr>
          <w:szCs w:val="24"/>
        </w:rPr>
        <w:t>+i-motif</w:t>
      </w:r>
      <w:proofErr w:type="spellEnd"/>
      <w:r w:rsidRPr="00BB3C8F">
        <w:rPr>
          <w:szCs w:val="24"/>
        </w:rPr>
        <w:t xml:space="preserve"> </w:t>
      </w:r>
      <w:r w:rsidR="00B72710">
        <w:rPr>
          <w:szCs w:val="24"/>
        </w:rPr>
        <w:t>if a long central spacer is present</w:t>
      </w:r>
      <w:r w:rsidRPr="00BB3C8F">
        <w:rPr>
          <w:szCs w:val="24"/>
        </w:rPr>
        <w:t>.</w:t>
      </w:r>
    </w:p>
    <w:p w14:paraId="230D61C5" w14:textId="207BFD13" w:rsidR="00BB3C8F" w:rsidRPr="00BB3C8F" w:rsidRDefault="00BB3C8F" w:rsidP="00BB3C8F">
      <w:pPr>
        <w:pStyle w:val="ListParagraph"/>
        <w:widowControl/>
        <w:numPr>
          <w:ilvl w:val="0"/>
          <w:numId w:val="11"/>
        </w:numPr>
        <w:ind w:firstLineChars="0"/>
        <w:rPr>
          <w:rFonts w:eastAsiaTheme="minorEastAsia"/>
        </w:rPr>
      </w:pPr>
      <w:r w:rsidRPr="00BB3C8F">
        <w:rPr>
          <w:rFonts w:eastAsiaTheme="minorEastAsia"/>
        </w:rPr>
        <w:t xml:space="preserve">In light of the fact that it is nearly impossible to tell apart the </w:t>
      </w:r>
      <w:commentRangeStart w:id="812"/>
      <w:r w:rsidRPr="00BB3C8F">
        <w:rPr>
          <w:rFonts w:eastAsiaTheme="minorEastAsia"/>
        </w:rPr>
        <w:t xml:space="preserve">four conformations </w:t>
      </w:r>
      <w:commentRangeEnd w:id="812"/>
      <w:r w:rsidR="00F44C8E">
        <w:rPr>
          <w:rStyle w:val="CommentReference"/>
        </w:rPr>
        <w:commentReference w:id="812"/>
      </w:r>
      <w:r w:rsidRPr="00BB3C8F">
        <w:rPr>
          <w:rFonts w:eastAsiaTheme="minorEastAsia"/>
        </w:rPr>
        <w:t xml:space="preserve">of </w:t>
      </w:r>
      <w:proofErr w:type="spellStart"/>
      <w:r w:rsidRPr="00BB3C8F">
        <w:rPr>
          <w:rFonts w:eastAsiaTheme="minorEastAsia"/>
        </w:rPr>
        <w:t>i</w:t>
      </w:r>
      <w:proofErr w:type="spellEnd"/>
      <w:r w:rsidRPr="00BB3C8F">
        <w:rPr>
          <w:rFonts w:eastAsiaTheme="minorEastAsia"/>
        </w:rPr>
        <w:t xml:space="preserve">-motif attributed to their minimal energetic differences, it is hard to analyze the effects of loops on </w:t>
      </w:r>
      <w:proofErr w:type="spellStart"/>
      <w:r w:rsidRPr="00BB3C8F">
        <w:rPr>
          <w:rFonts w:eastAsiaTheme="minorEastAsia"/>
        </w:rPr>
        <w:t>i</w:t>
      </w:r>
      <w:proofErr w:type="spellEnd"/>
      <w:r w:rsidRPr="00BB3C8F">
        <w:rPr>
          <w:rFonts w:eastAsiaTheme="minorEastAsia"/>
        </w:rPr>
        <w:t>-motif folding patterns (</w:t>
      </w:r>
      <w:r w:rsidR="000D1C8B">
        <w:rPr>
          <w:rFonts w:eastAsiaTheme="minorEastAsia"/>
          <w:b/>
        </w:rPr>
        <w:t>Figure</w:t>
      </w:r>
      <w:r w:rsidRPr="00BB3C8F">
        <w:rPr>
          <w:rFonts w:eastAsiaTheme="minorEastAsia"/>
          <w:b/>
        </w:rPr>
        <w:t xml:space="preserve"> 1B</w:t>
      </w:r>
      <w:r w:rsidRPr="00BB3C8F">
        <w:rPr>
          <w:rFonts w:eastAsiaTheme="minorEastAsia"/>
        </w:rPr>
        <w:t xml:space="preserve">). </w:t>
      </w:r>
      <w:del w:id="813" w:author="Alex" w:date="2020-04-20T16:36:00Z">
        <w:r w:rsidRPr="00BB3C8F" w:rsidDel="00F56F7F">
          <w:rPr>
            <w:rFonts w:eastAsiaTheme="minorEastAsia"/>
          </w:rPr>
          <w:delText>I</w:delText>
        </w:r>
      </w:del>
      <w:proofErr w:type="spellStart"/>
      <w:ins w:id="814" w:author="Alex" w:date="2020-04-20T16:36:00Z">
        <w:r w:rsidR="00F56F7F">
          <w:rPr>
            <w:rFonts w:eastAsiaTheme="minorEastAsia"/>
          </w:rPr>
          <w:t>i</w:t>
        </w:r>
      </w:ins>
      <w:proofErr w:type="spellEnd"/>
      <w:r w:rsidRPr="00BB3C8F">
        <w:rPr>
          <w:rFonts w:eastAsiaTheme="minorEastAsia"/>
        </w:rPr>
        <w:t>-</w:t>
      </w:r>
      <w:ins w:id="815" w:author="Alex" w:date="2020-04-20T16:36:00Z">
        <w:r w:rsidR="00F56F7F">
          <w:rPr>
            <w:rFonts w:eastAsiaTheme="minorEastAsia"/>
          </w:rPr>
          <w:t>M</w:t>
        </w:r>
      </w:ins>
      <w:del w:id="816" w:author="Alex" w:date="2020-04-20T16:36:00Z">
        <w:r w:rsidRPr="00BB3C8F" w:rsidDel="00F56F7F">
          <w:rPr>
            <w:rFonts w:eastAsiaTheme="minorEastAsia"/>
          </w:rPr>
          <w:delText>m</w:delText>
        </w:r>
      </w:del>
      <w:r w:rsidRPr="00BB3C8F">
        <w:rPr>
          <w:rFonts w:eastAsiaTheme="minorEastAsia"/>
        </w:rPr>
        <w:t>otif stability is basically independent from the total loop length in the 3-12 nucleotides range (</w:t>
      </w:r>
      <w:r w:rsidRPr="00BB3C8F">
        <w:rPr>
          <w:rFonts w:eastAsiaTheme="minorEastAsia"/>
          <w:b/>
        </w:rPr>
        <w:t>Figure</w:t>
      </w:r>
      <w:r w:rsidR="000D1C8B">
        <w:rPr>
          <w:rFonts w:eastAsiaTheme="minorEastAsia"/>
          <w:b/>
        </w:rPr>
        <w:t>s</w:t>
      </w:r>
      <w:r w:rsidRPr="00BB3C8F">
        <w:rPr>
          <w:rFonts w:eastAsiaTheme="minorEastAsia"/>
          <w:b/>
        </w:rPr>
        <w:t xml:space="preserve"> </w:t>
      </w:r>
      <w:r w:rsidR="000D1C8B">
        <w:rPr>
          <w:rFonts w:eastAsiaTheme="minorEastAsia"/>
          <w:b/>
        </w:rPr>
        <w:t>3G-J</w:t>
      </w:r>
      <w:r w:rsidRPr="00BB3C8F">
        <w:rPr>
          <w:rFonts w:eastAsiaTheme="minorEastAsia"/>
        </w:rPr>
        <w:t>), however, stability of G-quadruplex is significantly relied on the total loop length</w:t>
      </w:r>
      <w:r w:rsidR="007F73AE">
        <w:rPr>
          <w:rFonts w:eastAsiaTheme="minorEastAsia"/>
        </w:rPr>
        <w:t xml:space="preserve"> </w:t>
      </w:r>
      <w:r w:rsidR="007F73AE" w:rsidRPr="00BB3C8F">
        <w:rPr>
          <w:rFonts w:eastAsiaTheme="minorEastAsia"/>
        </w:rPr>
        <w:fldChar w:fldCharType="begin">
          <w:fldData xml:space="preserve">PEVuZE5vdGU+PENpdGU+PEF1dGhvcj5DaGVuZzwvQXV0aG9yPjxZZWFyPjIwMTg8L1llYXI+PFJl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</w:fldData>
        </w:fldChar>
      </w:r>
      <w:r w:rsidR="007F73AE">
        <w:rPr>
          <w:rFonts w:eastAsiaTheme="minorEastAsia"/>
        </w:rPr>
        <w:instrText xml:space="preserve"> ADDIN EN.CITE </w:instrText>
      </w:r>
      <w:r w:rsidR="007F73AE">
        <w:rPr>
          <w:rFonts w:eastAsiaTheme="minorEastAsia"/>
        </w:rPr>
        <w:fldChar w:fldCharType="begin">
          <w:fldData xml:space="preserve">PEVuZE5vdGU+PENpdGU+PEF1dGhvcj5DaGVuZzwvQXV0aG9yPjxZZWFyPjIwMTg8L1llYXI+PFJl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</w:fldData>
        </w:fldChar>
      </w:r>
      <w:r w:rsidR="007F73AE">
        <w:rPr>
          <w:rFonts w:eastAsiaTheme="minorEastAsia"/>
        </w:rPr>
        <w:instrText xml:space="preserve"> ADDIN EN.CITE.DATA </w:instrText>
      </w:r>
      <w:r w:rsidR="007F73AE">
        <w:rPr>
          <w:rFonts w:eastAsiaTheme="minorEastAsia"/>
        </w:rPr>
      </w:r>
      <w:r w:rsidR="007F73AE">
        <w:rPr>
          <w:rFonts w:eastAsiaTheme="minorEastAsia"/>
        </w:rPr>
        <w:fldChar w:fldCharType="end"/>
      </w:r>
      <w:r w:rsidR="007F73AE" w:rsidRPr="00BB3C8F">
        <w:rPr>
          <w:rFonts w:eastAsiaTheme="minorEastAsia"/>
        </w:rPr>
      </w:r>
      <w:r w:rsidR="007F73AE" w:rsidRPr="00BB3C8F">
        <w:rPr>
          <w:rFonts w:eastAsiaTheme="minorEastAsia"/>
        </w:rPr>
        <w:fldChar w:fldCharType="separate"/>
      </w:r>
      <w:r w:rsidR="007F73AE">
        <w:rPr>
          <w:rFonts w:eastAsiaTheme="minorEastAsia"/>
          <w:noProof/>
        </w:rPr>
        <w:t>(37, 41-44)</w:t>
      </w:r>
      <w:r w:rsidR="007F73AE" w:rsidRPr="00BB3C8F">
        <w:rPr>
          <w:rFonts w:eastAsiaTheme="minorEastAsia"/>
        </w:rPr>
        <w:fldChar w:fldCharType="end"/>
      </w:r>
      <w:r w:rsidRPr="00BB3C8F">
        <w:rPr>
          <w:rFonts w:eastAsiaTheme="minorEastAsia"/>
        </w:rPr>
        <w:t>. When the loop length goes longer, such as, above 15 nucleotides (</w:t>
      </w:r>
      <w:r w:rsidRPr="00BB3C8F">
        <w:rPr>
          <w:rFonts w:eastAsiaTheme="minorEastAsia"/>
          <w:b/>
        </w:rPr>
        <w:t xml:space="preserve">Figure </w:t>
      </w:r>
      <w:r w:rsidR="000D1C8B">
        <w:rPr>
          <w:rFonts w:eastAsiaTheme="minorEastAsia"/>
          <w:b/>
        </w:rPr>
        <w:t>S22</w:t>
      </w:r>
      <w:r w:rsidRPr="00BB3C8F">
        <w:rPr>
          <w:rFonts w:eastAsiaTheme="minorEastAsia"/>
        </w:rPr>
        <w:t xml:space="preserve">), stabilities of both </w:t>
      </w:r>
      <w:proofErr w:type="spellStart"/>
      <w:r w:rsidRPr="00BB3C8F">
        <w:rPr>
          <w:rFonts w:eastAsiaTheme="minorEastAsia"/>
        </w:rPr>
        <w:t>i</w:t>
      </w:r>
      <w:proofErr w:type="spellEnd"/>
      <w:r w:rsidRPr="00BB3C8F">
        <w:rPr>
          <w:rFonts w:eastAsiaTheme="minorEastAsia"/>
        </w:rPr>
        <w:t xml:space="preserve">-motif and G-quadruplex will decrease with elongation of loops. </w:t>
      </w:r>
    </w:p>
    <w:p w14:paraId="7F277EC9" w14:textId="73751133" w:rsidR="00376B57" w:rsidRDefault="007F1A27" w:rsidP="00376B57">
      <w:pPr>
        <w:widowControl/>
        <w:spacing w:before="100" w:beforeAutospacing="1" w:after="100" w:afterAutospacing="1"/>
        <w:contextualSpacing/>
        <w:rPr>
          <w:szCs w:val="24"/>
        </w:rPr>
      </w:pPr>
      <w:r w:rsidRPr="007F1A27">
        <w:rPr>
          <w:szCs w:val="24"/>
        </w:rPr>
        <w:t>We can now compare</w:t>
      </w:r>
      <w:r w:rsidR="00B72710" w:rsidRPr="007F1A27">
        <w:rPr>
          <w:szCs w:val="24"/>
        </w:rPr>
        <w:t xml:space="preserve"> </w:t>
      </w:r>
      <w:proofErr w:type="spellStart"/>
      <w:r w:rsidR="00B72710" w:rsidRPr="007F1A27">
        <w:rPr>
          <w:szCs w:val="24"/>
        </w:rPr>
        <w:t>i</w:t>
      </w:r>
      <w:proofErr w:type="spellEnd"/>
      <w:r w:rsidR="00B72710" w:rsidRPr="007F1A27">
        <w:rPr>
          <w:szCs w:val="24"/>
        </w:rPr>
        <w:t>-motif</w:t>
      </w:r>
      <w:r w:rsidRPr="007F1A27">
        <w:rPr>
          <w:szCs w:val="24"/>
        </w:rPr>
        <w:t xml:space="preserve"> sequence</w:t>
      </w:r>
      <w:r w:rsidR="00B72710" w:rsidRPr="007F1A27">
        <w:rPr>
          <w:szCs w:val="24"/>
        </w:rPr>
        <w:t xml:space="preserve"> requirements</w:t>
      </w:r>
      <w:r w:rsidR="00393BF5" w:rsidRPr="007F1A27">
        <w:rPr>
          <w:szCs w:val="24"/>
        </w:rPr>
        <w:t xml:space="preserve"> </w:t>
      </w:r>
      <w:r w:rsidRPr="007F1A27">
        <w:rPr>
          <w:szCs w:val="24"/>
        </w:rPr>
        <w:t>with</w:t>
      </w:r>
      <w:r w:rsidR="00393BF5" w:rsidRPr="007F1A27">
        <w:rPr>
          <w:szCs w:val="24"/>
        </w:rPr>
        <w:t xml:space="preserve"> </w:t>
      </w:r>
      <w:r w:rsidR="00B72710" w:rsidRPr="007F1A27">
        <w:rPr>
          <w:szCs w:val="24"/>
        </w:rPr>
        <w:t>those of</w:t>
      </w:r>
      <w:r w:rsidR="00393BF5" w:rsidRPr="007F1A27">
        <w:rPr>
          <w:szCs w:val="24"/>
        </w:rPr>
        <w:t xml:space="preserve"> G-quadruplexes</w:t>
      </w:r>
      <w:r w:rsidR="00EC21FE" w:rsidRPr="007F1A27">
        <w:rPr>
          <w:szCs w:val="24"/>
        </w:rPr>
        <w:t>.</w:t>
      </w:r>
      <w:r w:rsidR="00393BF5" w:rsidRPr="007F1A27">
        <w:rPr>
          <w:szCs w:val="24"/>
        </w:rPr>
        <w:t xml:space="preserve"> Increasing the number of quartets does lead to an increase in quadruplex stability, but this effect is hard to monitor when dealing with sequences with runs of 5 or more guanines.</w:t>
      </w:r>
      <w:r w:rsidR="00EC21FE" w:rsidRPr="007F1A27">
        <w:rPr>
          <w:szCs w:val="24"/>
        </w:rPr>
        <w:t xml:space="preserve"> In addition, loop</w:t>
      </w:r>
      <w:del w:id="817" w:author="Alex" w:date="2020-04-20T17:24:00Z">
        <w:r w:rsidR="00EC21FE" w:rsidRPr="007F1A27" w:rsidDel="008C27F4">
          <w:rPr>
            <w:szCs w:val="24"/>
          </w:rPr>
          <w:delText>s</w:delText>
        </w:r>
      </w:del>
      <w:r w:rsidR="00EC21FE" w:rsidRPr="007F1A27">
        <w:rPr>
          <w:szCs w:val="24"/>
        </w:rPr>
        <w:t xml:space="preserve"> effects were more pronounced for G</w:t>
      </w:r>
      <w:r w:rsidR="00767512" w:rsidRPr="007F1A27">
        <w:rPr>
          <w:szCs w:val="24"/>
        </w:rPr>
        <w:t xml:space="preserve">-quadruplex </w:t>
      </w:r>
      <w:r w:rsidR="00EC21FE" w:rsidRPr="007F1A27">
        <w:rPr>
          <w:szCs w:val="24"/>
        </w:rPr>
        <w:t xml:space="preserve">forming sequences, with large differences in </w:t>
      </w:r>
      <w:r w:rsidR="009A4CC6" w:rsidRPr="007F1A27">
        <w:rPr>
          <w:rFonts w:eastAsiaTheme="minorEastAsia"/>
          <w:i/>
          <w:szCs w:val="24"/>
        </w:rPr>
        <w:t>T</w:t>
      </w:r>
      <w:r w:rsidR="009A4CC6" w:rsidRPr="007F1A27">
        <w:rPr>
          <w:rFonts w:eastAsiaTheme="minorEastAsia"/>
          <w:i/>
          <w:szCs w:val="24"/>
          <w:vertAlign w:val="subscript"/>
        </w:rPr>
        <w:t>m</w:t>
      </w:r>
      <w:r w:rsidR="009A4CC6" w:rsidRPr="007F1A27">
        <w:rPr>
          <w:szCs w:val="24"/>
        </w:rPr>
        <w:t xml:space="preserve"> </w:t>
      </w:r>
      <w:r w:rsidR="00EC21FE" w:rsidRPr="007F1A27">
        <w:rPr>
          <w:szCs w:val="24"/>
        </w:rPr>
        <w:t>(and topology) found when changing spacer length</w:t>
      </w:r>
      <w:r w:rsidR="00767512" w:rsidRPr="007F1A27">
        <w:rPr>
          <w:szCs w:val="24"/>
        </w:rPr>
        <w:t xml:space="preserve"> </w:t>
      </w:r>
      <w:r w:rsidR="00FF0F54" w:rsidRPr="007F1A27">
        <w:rPr>
          <w:szCs w:val="24"/>
        </w:rPr>
        <w:fldChar w:fldCharType="begin"/>
      </w:r>
      <w:r w:rsidR="00FF0F54" w:rsidRPr="007F1A27">
        <w:rPr>
          <w:szCs w:val="24"/>
        </w:rPr>
        <w:instrText xml:space="preserve"> ADDIN EN.CITE &lt;EndNote&gt;&lt;Cite&gt;&lt;Author&gt;Cheng&lt;/Author&gt;&lt;Year&gt;2018&lt;/Year&gt;&lt;RecNum&gt;92&lt;/RecNum&gt;&lt;DisplayText&gt;(37)&lt;/DisplayText&gt;&lt;record&gt;&lt;rec-number&gt;92&lt;/rec-number&gt;&lt;foreign-keys&gt;&lt;key app="EN" db-id="2ar0zdpzpd9axqe2vppvt0alxfdfxrv2d52e" timestamp="1549145708"&gt;92&lt;/key&gt;&lt;/foreign-keys&gt;&lt;ref-type name="Journal Article"&gt;17&lt;/ref-type&gt;&lt;contributors&gt;&lt;authors&gt;&lt;author&gt;Cheng, M.&lt;/author&gt;&lt;author&gt;Cheng, Y.&lt;/author&gt;&lt;author&gt;Hao, J.&lt;/author&gt;&lt;author&gt;Jia, G.&lt;/author&gt;&lt;author&gt;Zhou, J.&lt;/author&gt;&lt;author&gt;Mergny, J. L.&lt;/author&gt;&lt;author&gt;Li, C.&lt;/author&gt;&lt;/authors&gt;&lt;/contributors&gt;&lt;auth-address&gt;State Key Laboratory of Catalysis, Dalian Institute of Chemical Physics, Chinese Academy of Sciences, Dalian 116023, China.&amp;#xD;University of Chinese Academy of Sciences, No. 19A Yuquan Road, Beijing 100049, China.&amp;#xD;State Key Laboratory of Analytical Chemistry for Life Science, School of Chemistry and Chemical Engineering, Nanjing University, Nanjing 210023, China.&amp;#xD;ARNA Laboratory, Inserm U1212, CNRS UMR5320, IECB, Universite de Bordeaux, Pessac 33607, France.&amp;#xD;Institute of Biophysics of the CAS, v.v.i., Kralovopolska 135, 612 65 Brno, Czech Republic.&lt;/auth-address&gt;&lt;titles&gt;&lt;title&gt;Loop permutation affects the topology and stability of G-quadruplexes&lt;/title&gt;&lt;secondary-title&gt;Nucleic Acids Res&lt;/secondary-title&gt;&lt;/titles&gt;&lt;periodical&gt;&lt;full-title&gt;Nucleic Acids Res&lt;/full-title&gt;&lt;/periodical&gt;&lt;pages&gt;9264-9275&lt;/pages&gt;&lt;volume&gt;46&lt;/volume&gt;&lt;number&gt;18&lt;/number&gt;&lt;dates&gt;&lt;year&gt;2018&lt;/year&gt;&lt;pub-dates&gt;&lt;date&gt;Oct 12&lt;/date&gt;&lt;/pub-dates&gt;&lt;/dates&gt;&lt;isbn&gt;1362-4962 (Electronic)&amp;#xD;0305-1048 (Linking)&lt;/isbn&gt;&lt;accession-num&gt;30184167&lt;/accession-num&gt;&lt;urls&gt;&lt;related-urls&gt;&lt;url&gt;https://www.ncbi.nlm.nih.gov/pubmed/30184167&lt;/url&gt;&lt;/related-urls&gt;&lt;/urls&gt;&lt;custom2&gt;PMC6182180&lt;/custom2&gt;&lt;electronic-resource-num&gt;10.1093/nar/gky757&lt;/electronic-resource-num&gt;&lt;/record&gt;&lt;/Cite&gt;&lt;/EndNote&gt;</w:instrText>
      </w:r>
      <w:r w:rsidR="00FF0F54" w:rsidRPr="007F1A27">
        <w:rPr>
          <w:szCs w:val="24"/>
        </w:rPr>
        <w:fldChar w:fldCharType="separate"/>
      </w:r>
      <w:r w:rsidR="00FF0F54" w:rsidRPr="007F1A27">
        <w:rPr>
          <w:noProof/>
          <w:szCs w:val="24"/>
        </w:rPr>
        <w:t>(37)</w:t>
      </w:r>
      <w:r w:rsidR="00FF0F54" w:rsidRPr="007F1A27">
        <w:rPr>
          <w:szCs w:val="24"/>
        </w:rPr>
        <w:fldChar w:fldCharType="end"/>
      </w:r>
      <w:r w:rsidR="00EC21FE" w:rsidRPr="007F1A27">
        <w:rPr>
          <w:szCs w:val="24"/>
        </w:rPr>
        <w:t>. These observations argue that the sequence</w:t>
      </w:r>
      <w:del w:id="818" w:author="Alex" w:date="2020-04-20T17:24:00Z">
        <w:r w:rsidR="00EC21FE" w:rsidRPr="007F1A27" w:rsidDel="008C27F4">
          <w:rPr>
            <w:szCs w:val="24"/>
          </w:rPr>
          <w:delText>s</w:delText>
        </w:r>
      </w:del>
      <w:r w:rsidR="00EC21FE" w:rsidRPr="007F1A27">
        <w:rPr>
          <w:szCs w:val="24"/>
        </w:rPr>
        <w:t xml:space="preserve"> requirements for </w:t>
      </w:r>
      <w:proofErr w:type="spellStart"/>
      <w:r w:rsidR="00EC21FE" w:rsidRPr="007F1A27">
        <w:rPr>
          <w:szCs w:val="24"/>
        </w:rPr>
        <w:t>i</w:t>
      </w:r>
      <w:proofErr w:type="spellEnd"/>
      <w:r w:rsidR="00EC21FE" w:rsidRPr="007F1A27">
        <w:rPr>
          <w:szCs w:val="24"/>
        </w:rPr>
        <w:t xml:space="preserve">-DNA formation do not perfectly mirror those for G4 formation; in other words, the complementary strand of a very stable G4-forming sequence is not necessarily forming a very stable </w:t>
      </w:r>
      <w:proofErr w:type="spellStart"/>
      <w:r w:rsidR="00EC21FE" w:rsidRPr="007F1A27">
        <w:rPr>
          <w:szCs w:val="24"/>
        </w:rPr>
        <w:t>i</w:t>
      </w:r>
      <w:proofErr w:type="spellEnd"/>
      <w:r w:rsidR="00EC21FE" w:rsidRPr="007F1A27">
        <w:rPr>
          <w:szCs w:val="24"/>
        </w:rPr>
        <w:t xml:space="preserve">-motif. This indicates </w:t>
      </w:r>
      <w:r w:rsidR="00EC21FE">
        <w:rPr>
          <w:szCs w:val="24"/>
        </w:rPr>
        <w:t>that the prediction tool we designed for G4 prediction, G4</w:t>
      </w:r>
      <w:del w:id="819" w:author="Alex" w:date="2020-04-20T17:25:00Z">
        <w:r w:rsidR="00EC21FE" w:rsidDel="008C27F4">
          <w:rPr>
            <w:szCs w:val="24"/>
          </w:rPr>
          <w:delText>-</w:delText>
        </w:r>
      </w:del>
      <w:r w:rsidR="00EC21FE">
        <w:rPr>
          <w:szCs w:val="24"/>
        </w:rPr>
        <w:t xml:space="preserve">Hunter </w:t>
      </w:r>
      <w:r w:rsidR="006338DF" w:rsidRPr="00B51809">
        <w:rPr>
          <w:szCs w:val="24"/>
        </w:rPr>
        <w:fldChar w:fldCharType="begin">
          <w:fldData xml:space="preserve">PEVuZE5vdGU+PENpdGU+PEF1dGhvcj5CZWRyYXQ8L0F1dGhvcj48WWVhcj4yMDE2PC9ZZWFyPjxS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==
</w:fldData>
        </w:fldChar>
      </w:r>
      <w:r w:rsidR="006338DF" w:rsidRPr="00B51809">
        <w:rPr>
          <w:szCs w:val="24"/>
        </w:rPr>
        <w:instrText xml:space="preserve"> ADDIN EN.CITE </w:instrText>
      </w:r>
      <w:r w:rsidR="006338DF" w:rsidRPr="00B51809">
        <w:rPr>
          <w:szCs w:val="24"/>
        </w:rPr>
        <w:fldChar w:fldCharType="begin">
          <w:fldData xml:space="preserve">PEVuZE5vdGU+PENpdGU+PEF1dGhvcj5CZWRyYXQ8L0F1dGhvcj48WWVhcj4yMDE2PC9ZZWFyPjxS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==
</w:fldData>
        </w:fldChar>
      </w:r>
      <w:r w:rsidR="006338DF" w:rsidRPr="00B51809">
        <w:rPr>
          <w:szCs w:val="24"/>
        </w:rPr>
        <w:instrText xml:space="preserve"> ADDIN EN.CITE.DATA </w:instrText>
      </w:r>
      <w:r w:rsidR="006338DF" w:rsidRPr="00B51809">
        <w:rPr>
          <w:szCs w:val="24"/>
        </w:rPr>
      </w:r>
      <w:r w:rsidR="006338DF" w:rsidRPr="00B51809">
        <w:rPr>
          <w:szCs w:val="24"/>
        </w:rPr>
        <w:fldChar w:fldCharType="end"/>
      </w:r>
      <w:r w:rsidR="006338DF" w:rsidRPr="00B51809">
        <w:rPr>
          <w:szCs w:val="24"/>
        </w:rPr>
      </w:r>
      <w:r w:rsidR="006338DF" w:rsidRPr="00B51809">
        <w:rPr>
          <w:szCs w:val="24"/>
        </w:rPr>
        <w:fldChar w:fldCharType="separate"/>
      </w:r>
      <w:r w:rsidR="006338DF" w:rsidRPr="00B51809">
        <w:rPr>
          <w:noProof/>
          <w:szCs w:val="24"/>
        </w:rPr>
        <w:t>(45, 46)</w:t>
      </w:r>
      <w:r w:rsidR="006338DF" w:rsidRPr="00B51809">
        <w:rPr>
          <w:szCs w:val="24"/>
        </w:rPr>
        <w:fldChar w:fldCharType="end"/>
      </w:r>
      <w:r w:rsidR="00FF0F54">
        <w:rPr>
          <w:szCs w:val="24"/>
        </w:rPr>
        <w:t xml:space="preserve"> </w:t>
      </w:r>
      <w:r w:rsidR="00EC21FE">
        <w:rPr>
          <w:szCs w:val="24"/>
        </w:rPr>
        <w:t xml:space="preserve">is not optimized for </w:t>
      </w:r>
      <w:proofErr w:type="spellStart"/>
      <w:r w:rsidR="00EC21FE">
        <w:rPr>
          <w:szCs w:val="24"/>
        </w:rPr>
        <w:t>i</w:t>
      </w:r>
      <w:proofErr w:type="spellEnd"/>
      <w:r w:rsidR="00EC21FE">
        <w:rPr>
          <w:szCs w:val="24"/>
        </w:rPr>
        <w:t>-DNA formation and should be recalibrated for this motif.</w:t>
      </w:r>
      <w:r w:rsidR="00376B57">
        <w:rPr>
          <w:szCs w:val="24"/>
        </w:rPr>
        <w:t xml:space="preserve"> For this reason, we decided to tackle </w:t>
      </w:r>
      <w:proofErr w:type="spellStart"/>
      <w:r w:rsidR="00376B57">
        <w:rPr>
          <w:szCs w:val="24"/>
        </w:rPr>
        <w:t>i</w:t>
      </w:r>
      <w:proofErr w:type="spellEnd"/>
      <w:r w:rsidR="00376B57">
        <w:rPr>
          <w:szCs w:val="24"/>
        </w:rPr>
        <w:t>-motif prediction by using</w:t>
      </w:r>
      <w:r w:rsidR="00B72710">
        <w:rPr>
          <w:szCs w:val="24"/>
        </w:rPr>
        <w:t xml:space="preserve"> the</w:t>
      </w:r>
      <w:r w:rsidR="00376B57">
        <w:rPr>
          <w:szCs w:val="24"/>
        </w:rPr>
        <w:t xml:space="preserve"> three different approaches</w:t>
      </w:r>
      <w:r w:rsidR="00B72710">
        <w:rPr>
          <w:szCs w:val="24"/>
        </w:rPr>
        <w:t xml:space="preserve"> discussed below</w:t>
      </w:r>
      <w:r w:rsidR="00376B57">
        <w:rPr>
          <w:szCs w:val="24"/>
        </w:rPr>
        <w:t>.</w:t>
      </w:r>
    </w:p>
    <w:p w14:paraId="59FD99E6" w14:textId="77777777" w:rsidR="009A4CC6" w:rsidRDefault="009A4CC6" w:rsidP="00376B57">
      <w:pPr>
        <w:widowControl/>
        <w:spacing w:before="100" w:beforeAutospacing="1" w:after="100" w:afterAutospacing="1"/>
        <w:contextualSpacing/>
        <w:rPr>
          <w:szCs w:val="24"/>
        </w:rPr>
      </w:pPr>
    </w:p>
    <w:p w14:paraId="76758E66" w14:textId="23F611C8" w:rsidR="00376B57" w:rsidRPr="00376B57" w:rsidRDefault="00376B57" w:rsidP="00376B57">
      <w:pPr>
        <w:widowControl/>
        <w:spacing w:before="100" w:beforeAutospacing="1" w:after="100" w:afterAutospacing="1"/>
        <w:contextualSpacing/>
        <w:rPr>
          <w:rFonts w:cs="Times New Roman"/>
          <w:i/>
          <w:szCs w:val="24"/>
        </w:rPr>
      </w:pPr>
      <w:r w:rsidRPr="00376B57">
        <w:rPr>
          <w:rFonts w:cs="Times New Roman"/>
          <w:b/>
          <w:color w:val="auto"/>
          <w:kern w:val="0"/>
          <w:szCs w:val="24"/>
          <w:lang w:eastAsia="fr-FR"/>
        </w:rPr>
        <w:t>Modify</w:t>
      </w:r>
      <w:ins w:id="820" w:author="Alex" w:date="2020-04-20T17:25:00Z">
        <w:r w:rsidR="008C27F4">
          <w:rPr>
            <w:rFonts w:cs="Times New Roman"/>
            <w:b/>
            <w:color w:val="auto"/>
            <w:kern w:val="0"/>
            <w:szCs w:val="24"/>
            <w:lang w:eastAsia="fr-FR"/>
          </w:rPr>
          <w:t>ing</w:t>
        </w:r>
      </w:ins>
      <w:r w:rsidRPr="00376B57">
        <w:rPr>
          <w:rFonts w:cs="Times New Roman"/>
          <w:b/>
          <w:color w:val="auto"/>
          <w:kern w:val="0"/>
          <w:szCs w:val="24"/>
          <w:lang w:eastAsia="fr-FR"/>
        </w:rPr>
        <w:t xml:space="preserve"> the G4</w:t>
      </w:r>
      <w:del w:id="821" w:author="Alex" w:date="2020-04-20T17:25:00Z">
        <w:r w:rsidR="00B72710" w:rsidDel="008C27F4">
          <w:rPr>
            <w:rFonts w:cs="Times New Roman"/>
            <w:b/>
            <w:color w:val="auto"/>
            <w:kern w:val="0"/>
            <w:szCs w:val="24"/>
            <w:lang w:eastAsia="fr-FR"/>
          </w:rPr>
          <w:delText>-</w:delText>
        </w:r>
      </w:del>
      <w:r w:rsidRPr="00376B57">
        <w:rPr>
          <w:rFonts w:cs="Times New Roman"/>
          <w:b/>
          <w:color w:val="auto"/>
          <w:kern w:val="0"/>
          <w:szCs w:val="24"/>
          <w:lang w:eastAsia="fr-FR"/>
        </w:rPr>
        <w:t xml:space="preserve">Hunter algorithm to make it applicable for </w:t>
      </w:r>
      <w:proofErr w:type="spellStart"/>
      <w:r w:rsidRPr="00376B57">
        <w:rPr>
          <w:rFonts w:cs="Times New Roman"/>
          <w:b/>
          <w:color w:val="auto"/>
          <w:kern w:val="0"/>
          <w:szCs w:val="24"/>
          <w:lang w:eastAsia="fr-FR"/>
        </w:rPr>
        <w:t>i</w:t>
      </w:r>
      <w:proofErr w:type="spellEnd"/>
      <w:r w:rsidRPr="00376B57">
        <w:rPr>
          <w:rFonts w:cs="Times New Roman"/>
          <w:b/>
          <w:color w:val="auto"/>
          <w:kern w:val="0"/>
          <w:szCs w:val="24"/>
          <w:lang w:eastAsia="fr-FR"/>
        </w:rPr>
        <w:t>-motifs</w:t>
      </w:r>
      <w:r w:rsidRPr="00376B57">
        <w:rPr>
          <w:rFonts w:cs="Times New Roman"/>
          <w:color w:val="auto"/>
          <w:kern w:val="0"/>
          <w:szCs w:val="24"/>
          <w:lang w:eastAsia="fr-FR"/>
        </w:rPr>
        <w:t xml:space="preserve">. </w:t>
      </w:r>
      <w:r w:rsidRPr="00376B57">
        <w:rPr>
          <w:rFonts w:cs="Times New Roman"/>
          <w:color w:val="auto"/>
          <w:szCs w:val="24"/>
        </w:rPr>
        <w:t xml:space="preserve">In G4Hunter, </w:t>
      </w:r>
      <w:r w:rsidR="00407AB6">
        <w:rPr>
          <w:rFonts w:cs="Times New Roman"/>
          <w:color w:val="auto"/>
          <w:szCs w:val="24"/>
        </w:rPr>
        <w:t>g</w:t>
      </w:r>
      <w:r w:rsidRPr="00376B57">
        <w:rPr>
          <w:rFonts w:cs="Times New Roman"/>
          <w:color w:val="auto"/>
          <w:szCs w:val="24"/>
        </w:rPr>
        <w:t xml:space="preserve">uanines are given a positive score (between 1 for isolated </w:t>
      </w:r>
      <w:r w:rsidR="00407AB6">
        <w:rPr>
          <w:rFonts w:cs="Times New Roman"/>
          <w:color w:val="auto"/>
          <w:szCs w:val="24"/>
        </w:rPr>
        <w:t>guanine</w:t>
      </w:r>
      <w:r w:rsidRPr="00376B57">
        <w:rPr>
          <w:rFonts w:cs="Times New Roman"/>
          <w:color w:val="auto"/>
          <w:szCs w:val="24"/>
        </w:rPr>
        <w:t xml:space="preserve"> and 4 for each guanine in a run of four or more consecutive </w:t>
      </w:r>
      <w:r w:rsidR="00407AB6">
        <w:rPr>
          <w:rFonts w:cs="Times New Roman"/>
          <w:color w:val="auto"/>
          <w:szCs w:val="24"/>
        </w:rPr>
        <w:t>guanines</w:t>
      </w:r>
      <w:r w:rsidRPr="00376B57">
        <w:rPr>
          <w:rFonts w:cs="Times New Roman"/>
          <w:color w:val="auto"/>
          <w:szCs w:val="24"/>
        </w:rPr>
        <w:t xml:space="preserve">) while A or T are considered neutral and C </w:t>
      </w:r>
      <w:r w:rsidRPr="00B51809">
        <w:rPr>
          <w:rFonts w:cs="Times New Roman"/>
          <w:color w:val="auto"/>
          <w:szCs w:val="24"/>
        </w:rPr>
        <w:t>detrimental</w:t>
      </w:r>
      <w:r w:rsidR="00E765DA" w:rsidRPr="00B51809">
        <w:rPr>
          <w:rFonts w:cs="Times New Roman"/>
          <w:color w:val="auto"/>
          <w:szCs w:val="24"/>
        </w:rPr>
        <w:t xml:space="preserve"> </w:t>
      </w:r>
      <w:r w:rsidR="00E765DA" w:rsidRPr="00B51809">
        <w:rPr>
          <w:rFonts w:cs="Times New Roman"/>
          <w:color w:val="auto"/>
          <w:szCs w:val="24"/>
        </w:rPr>
        <w:fldChar w:fldCharType="begin"/>
      </w:r>
      <w:r w:rsidR="00E765DA" w:rsidRPr="00B51809">
        <w:rPr>
          <w:rFonts w:cs="Times New Roman"/>
          <w:color w:val="auto"/>
          <w:szCs w:val="24"/>
        </w:rPr>
        <w:instrText xml:space="preserve"> ADDIN EN.CITE &lt;EndNote&gt;&lt;Cite&gt;&lt;Author&gt;Bedrat&lt;/Author&gt;&lt;Year&gt;2016&lt;/Year&gt;&lt;RecNum&gt;103&lt;/RecNum&gt;&lt;DisplayText&gt;(45)&lt;/DisplayText&gt;&lt;record&gt;&lt;rec-number&gt;103&lt;/rec-number&gt;&lt;foreign-keys&gt;&lt;key app="EN" db-id="2ar0zdpzpd9axqe2vppvt0alxfdfxrv2d52e" timestamp="1584462351"&gt;103&lt;/key&gt;&lt;/foreign-keys&gt;&lt;ref-type name="Journal Article"&gt;17&lt;/ref-type&gt;&lt;contributors&gt;&lt;authors&gt;&lt;author&gt;Bedrat, A.&lt;/author&gt;&lt;author&gt;Lacroix, L.&lt;/author&gt;&lt;author&gt;Mergny, J. L.&lt;/author&gt;&lt;/authors&gt;&lt;/contributors&gt;&lt;auth-address&gt;Universite de Bordeaux, ARNA Laboratory, F-33000 Bordeaux, France Inserm U1212, CNRS UMR 5320, IECB, F-33600 Pessac, France.&amp;#xD;CNRS-Universite de Toulouse UMR5099, F-31000 Toulouse, France laurent.lacroix@inserm.fr.&amp;#xD;Universite de Bordeaux, ARNA Laboratory, F-33000 Bordeaux, France Inserm U1212, CNRS UMR 5320, IECB, F-33600 Pessac, France jean-louis.mergny@inserm.fr.&lt;/auth-address&gt;&lt;titles&gt;&lt;title&gt;Re-evaluation of G-quadruplex propensity with G4Hunter&lt;/title&gt;&lt;secondary-title&gt;Nucleic Acids Res&lt;/secondary-title&gt;&lt;/titles&gt;&lt;periodical&gt;&lt;full-title&gt;Nucleic Acids Res&lt;/full-title&gt;&lt;/periodical&gt;&lt;pages&gt;1746-59&lt;/pages&gt;&lt;volume&gt;44&lt;/volume&gt;&lt;number&gt;4&lt;/number&gt;&lt;keywords&gt;&lt;keyword&gt;Algorithms&lt;/keyword&gt;&lt;keyword&gt;Circular Dichroism&lt;/keyword&gt;&lt;keyword&gt;DNA/*genetics&lt;/keyword&gt;&lt;keyword&gt;*G-Quadruplexes&lt;/keyword&gt;&lt;keyword&gt;*Genome, Human&lt;/keyword&gt;&lt;keyword&gt;Genome, Mitochondrial/*genetics&lt;/keyword&gt;&lt;keyword&gt;Humans&lt;/keyword&gt;&lt;keyword&gt;Mitochondria/genetics&lt;/keyword&gt;&lt;/keywords&gt;&lt;dates&gt;&lt;year&gt;2016&lt;/year&gt;&lt;pub-dates&gt;&lt;date&gt;Feb 29&lt;/date&gt;&lt;/pub-dates&gt;&lt;/dates&gt;&lt;isbn&gt;1362-4962 (Electronic)&amp;#xD;0305-1048 (Linking)&lt;/isbn&gt;&lt;accession-num&gt;26792894&lt;/accession-num&gt;&lt;urls&gt;&lt;related-urls&gt;&lt;url&gt;https://www.ncbi.nlm.nih.gov/pubmed/26792894&lt;/url&gt;&lt;/related-urls&gt;&lt;/urls&gt;&lt;custom2&gt;PMC4770238&lt;/custom2&gt;&lt;electronic-resource-num&gt;10.1093/nar/gkw006&lt;/electronic-resource-num&gt;&lt;/record&gt;&lt;/Cite&gt;&lt;/EndNote&gt;</w:instrText>
      </w:r>
      <w:r w:rsidR="00E765DA" w:rsidRPr="00B51809">
        <w:rPr>
          <w:rFonts w:cs="Times New Roman"/>
          <w:color w:val="auto"/>
          <w:szCs w:val="24"/>
        </w:rPr>
        <w:fldChar w:fldCharType="separate"/>
      </w:r>
      <w:r w:rsidR="00E765DA" w:rsidRPr="00B51809">
        <w:rPr>
          <w:rFonts w:cs="Times New Roman"/>
          <w:noProof/>
          <w:color w:val="auto"/>
          <w:szCs w:val="24"/>
        </w:rPr>
        <w:t>(45)</w:t>
      </w:r>
      <w:r w:rsidR="00E765DA" w:rsidRPr="00B51809">
        <w:rPr>
          <w:rFonts w:cs="Times New Roman"/>
          <w:color w:val="auto"/>
          <w:szCs w:val="24"/>
        </w:rPr>
        <w:fldChar w:fldCharType="end"/>
      </w:r>
      <w:r w:rsidR="005C5882" w:rsidRPr="00B51809">
        <w:rPr>
          <w:rFonts w:cs="Times New Roman"/>
          <w:color w:val="auto"/>
          <w:szCs w:val="24"/>
        </w:rPr>
        <w:t>.</w:t>
      </w:r>
      <w:r w:rsidR="005C5882">
        <w:rPr>
          <w:rFonts w:cs="Times New Roman"/>
          <w:color w:val="auto"/>
          <w:szCs w:val="24"/>
        </w:rPr>
        <w:t xml:space="preserve"> </w:t>
      </w:r>
      <w:del w:id="822" w:author="Alex" w:date="2020-04-20T17:27:00Z">
        <w:r w:rsidRPr="00376B57" w:rsidDel="008C27F4">
          <w:rPr>
            <w:rFonts w:cs="Times New Roman"/>
            <w:color w:val="auto"/>
            <w:szCs w:val="24"/>
          </w:rPr>
          <w:delText>To make</w:delText>
        </w:r>
      </w:del>
      <w:ins w:id="823" w:author="Alex" w:date="2020-04-20T17:27:00Z">
        <w:r w:rsidR="008C27F4">
          <w:rPr>
            <w:rFonts w:cs="Times New Roman"/>
            <w:color w:val="auto"/>
            <w:szCs w:val="24"/>
          </w:rPr>
          <w:t>We modified the</w:t>
        </w:r>
      </w:ins>
      <w:r w:rsidRPr="00376B57">
        <w:rPr>
          <w:rFonts w:cs="Times New Roman"/>
          <w:color w:val="auto"/>
          <w:szCs w:val="24"/>
        </w:rPr>
        <w:t xml:space="preserve"> G4Hunter </w:t>
      </w:r>
      <w:ins w:id="824" w:author="Alex" w:date="2020-04-20T17:27:00Z">
        <w:r w:rsidR="008C27F4">
          <w:rPr>
            <w:rFonts w:cs="Times New Roman"/>
            <w:color w:val="auto"/>
            <w:szCs w:val="24"/>
          </w:rPr>
          <w:t>algorithm</w:t>
        </w:r>
      </w:ins>
      <w:ins w:id="825" w:author="Alex" w:date="2020-04-20T17:28:00Z">
        <w:r w:rsidR="008C27F4">
          <w:rPr>
            <w:rFonts w:cs="Times New Roman"/>
            <w:color w:val="auto"/>
            <w:szCs w:val="24"/>
          </w:rPr>
          <w:t xml:space="preserve"> </w:t>
        </w:r>
        <w:r w:rsidR="008C27F4" w:rsidRPr="00B51809">
          <w:rPr>
            <w:szCs w:val="24"/>
          </w:rPr>
          <w:fldChar w:fldCharType="begin">
            <w:fldData xml:space="preserve">PEVuZE5vdGU+PENpdGU+PEF1dGhvcj5CZWRyYXQ8L0F1dGhvcj48WWVhcj4yMDE2PC9ZZWFyPjxS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==
</w:fldData>
          </w:fldChar>
        </w:r>
        <w:r w:rsidR="008C27F4" w:rsidRPr="00B51809">
          <w:rPr>
            <w:szCs w:val="24"/>
          </w:rPr>
          <w:instrText xml:space="preserve"> ADDIN EN.CITE </w:instrText>
        </w:r>
        <w:r w:rsidR="008C27F4" w:rsidRPr="00B51809">
          <w:rPr>
            <w:szCs w:val="24"/>
          </w:rPr>
          <w:fldChar w:fldCharType="begin">
            <w:fldData xml:space="preserve">PEVuZE5vdGU+PENpdGU+PEF1dGhvcj5CZWRyYXQ8L0F1dGhvcj48WWVhcj4yMDE2PC9ZZWFyPjxS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==
</w:fldData>
          </w:fldChar>
        </w:r>
        <w:r w:rsidR="008C27F4" w:rsidRPr="00B51809">
          <w:rPr>
            <w:szCs w:val="24"/>
          </w:rPr>
          <w:instrText xml:space="preserve"> ADDIN EN.CITE.DATA </w:instrText>
        </w:r>
        <w:r w:rsidR="008C27F4" w:rsidRPr="00B51809">
          <w:rPr>
            <w:szCs w:val="24"/>
          </w:rPr>
        </w:r>
        <w:r w:rsidR="008C27F4" w:rsidRPr="00B51809">
          <w:rPr>
            <w:szCs w:val="24"/>
          </w:rPr>
          <w:fldChar w:fldCharType="end"/>
        </w:r>
        <w:r w:rsidR="008C27F4" w:rsidRPr="00B51809">
          <w:rPr>
            <w:szCs w:val="24"/>
          </w:rPr>
        </w:r>
        <w:r w:rsidR="008C27F4" w:rsidRPr="00B51809">
          <w:rPr>
            <w:szCs w:val="24"/>
          </w:rPr>
          <w:fldChar w:fldCharType="separate"/>
        </w:r>
        <w:r w:rsidR="008C27F4" w:rsidRPr="00B51809">
          <w:rPr>
            <w:noProof/>
            <w:szCs w:val="24"/>
          </w:rPr>
          <w:t>(45, 46)</w:t>
        </w:r>
        <w:r w:rsidR="008C27F4" w:rsidRPr="00B51809">
          <w:rPr>
            <w:szCs w:val="24"/>
          </w:rPr>
          <w:fldChar w:fldCharType="end"/>
        </w:r>
      </w:ins>
      <w:ins w:id="826" w:author="Alex" w:date="2020-04-20T17:27:00Z">
        <w:r w:rsidR="008C27F4">
          <w:rPr>
            <w:rFonts w:cs="Times New Roman"/>
            <w:color w:val="auto"/>
            <w:szCs w:val="24"/>
          </w:rPr>
          <w:t xml:space="preserve"> </w:t>
        </w:r>
      </w:ins>
      <w:ins w:id="827" w:author="Alex" w:date="2020-04-20T17:28:00Z">
        <w:r w:rsidR="008C27F4">
          <w:rPr>
            <w:rFonts w:cs="Times New Roman"/>
            <w:color w:val="auto"/>
            <w:szCs w:val="24"/>
          </w:rPr>
          <w:t xml:space="preserve">as described in Methods, </w:t>
        </w:r>
      </w:ins>
      <w:ins w:id="828" w:author="Alex" w:date="2020-04-20T17:27:00Z">
        <w:r w:rsidR="008C27F4">
          <w:rPr>
            <w:rFonts w:cs="Times New Roman"/>
            <w:color w:val="auto"/>
            <w:szCs w:val="24"/>
          </w:rPr>
          <w:t xml:space="preserve">to make it </w:t>
        </w:r>
      </w:ins>
      <w:r w:rsidRPr="00376B57">
        <w:rPr>
          <w:rFonts w:cs="Times New Roman"/>
          <w:color w:val="auto"/>
          <w:szCs w:val="24"/>
        </w:rPr>
        <w:t>applicable for the C</w:t>
      </w:r>
      <w:r w:rsidR="00407AB6">
        <w:rPr>
          <w:rFonts w:cs="Times New Roman"/>
          <w:color w:val="auto"/>
          <w:szCs w:val="24"/>
        </w:rPr>
        <w:t>/</w:t>
      </w:r>
      <w:r w:rsidRPr="00376B57">
        <w:rPr>
          <w:rFonts w:cs="Times New Roman"/>
          <w:color w:val="auto"/>
          <w:szCs w:val="24"/>
        </w:rPr>
        <w:t xml:space="preserve">T-based </w:t>
      </w:r>
      <w:proofErr w:type="spellStart"/>
      <w:r w:rsidRPr="00376B57">
        <w:rPr>
          <w:rFonts w:cs="Times New Roman"/>
          <w:color w:val="auto"/>
          <w:szCs w:val="24"/>
        </w:rPr>
        <w:t>i</w:t>
      </w:r>
      <w:proofErr w:type="spellEnd"/>
      <w:r w:rsidRPr="00376B57">
        <w:rPr>
          <w:rFonts w:cs="Times New Roman"/>
          <w:color w:val="auto"/>
          <w:szCs w:val="24"/>
        </w:rPr>
        <w:t>-motifs</w:t>
      </w:r>
      <w:ins w:id="829" w:author="Alex" w:date="2020-04-20T17:27:00Z">
        <w:r w:rsidR="008C27F4">
          <w:rPr>
            <w:rFonts w:cs="Times New Roman"/>
            <w:color w:val="auto"/>
            <w:szCs w:val="24"/>
          </w:rPr>
          <w:t xml:space="preserve">. </w:t>
        </w:r>
      </w:ins>
      <w:del w:id="830" w:author="Alex" w:date="2020-04-20T17:27:00Z">
        <w:r w:rsidRPr="00376B57" w:rsidDel="008C27F4">
          <w:rPr>
            <w:rFonts w:cs="Times New Roman"/>
            <w:color w:val="auto"/>
            <w:szCs w:val="24"/>
          </w:rPr>
          <w:delText xml:space="preserve">, </w:delText>
        </w:r>
      </w:del>
      <w:r w:rsidRPr="007F1A27">
        <w:rPr>
          <w:rFonts w:cs="Times New Roman"/>
          <w:i/>
          <w:color w:val="auto"/>
          <w:szCs w:val="24"/>
        </w:rPr>
        <w:t>Optimus</w:t>
      </w:r>
      <w:ins w:id="831" w:author="Alex" w:date="2020-04-20T17:29:00Z">
        <w:r w:rsidR="008C27F4">
          <w:rPr>
            <w:rFonts w:cs="Times New Roman"/>
            <w:i/>
            <w:color w:val="auto"/>
            <w:szCs w:val="24"/>
          </w:rPr>
          <w:t xml:space="preserve"> </w:t>
        </w:r>
        <w:r w:rsidR="008C27F4" w:rsidRPr="000A4CA7">
          <w:rPr>
            <w:rFonts w:eastAsiaTheme="minorEastAsia"/>
            <w:b/>
          </w:rPr>
          <w:t>(Ref:ML1-3)</w:t>
        </w:r>
      </w:ins>
      <w:r w:rsidRPr="00376B57">
        <w:rPr>
          <w:rFonts w:cs="Times New Roman"/>
          <w:color w:val="auto"/>
          <w:szCs w:val="24"/>
        </w:rPr>
        <w:t xml:space="preserve"> </w:t>
      </w:r>
      <w:r>
        <w:rPr>
          <w:rFonts w:cs="Times New Roman"/>
          <w:color w:val="auto"/>
          <w:szCs w:val="24"/>
        </w:rPr>
        <w:t>was</w:t>
      </w:r>
      <w:r w:rsidRPr="00376B57">
        <w:rPr>
          <w:rFonts w:cs="Times New Roman"/>
          <w:color w:val="auto"/>
          <w:szCs w:val="24"/>
        </w:rPr>
        <w:t xml:space="preserve"> used to find the optimum </w:t>
      </w:r>
      <w:r w:rsidR="005C5882">
        <w:rPr>
          <w:rFonts w:cs="Times New Roman"/>
          <w:color w:val="auto"/>
          <w:szCs w:val="24"/>
        </w:rPr>
        <w:t xml:space="preserve">positive </w:t>
      </w:r>
      <w:r w:rsidRPr="00376B57">
        <w:rPr>
          <w:rFonts w:cs="Times New Roman"/>
          <w:color w:val="auto"/>
          <w:szCs w:val="24"/>
        </w:rPr>
        <w:t xml:space="preserve">scoring for each </w:t>
      </w:r>
      <w:r w:rsidR="00774030">
        <w:rPr>
          <w:rFonts w:cs="Times New Roman"/>
          <w:color w:val="auto"/>
          <w:szCs w:val="24"/>
        </w:rPr>
        <w:t>cytosine</w:t>
      </w:r>
      <w:r w:rsidRPr="00376B57">
        <w:rPr>
          <w:rFonts w:cs="Times New Roman"/>
          <w:color w:val="auto"/>
          <w:szCs w:val="24"/>
        </w:rPr>
        <w:t xml:space="preserve"> (counterpart of </w:t>
      </w:r>
      <w:r w:rsidR="00774030">
        <w:rPr>
          <w:rFonts w:cs="Times New Roman"/>
          <w:color w:val="auto"/>
          <w:szCs w:val="24"/>
        </w:rPr>
        <w:t>guanine</w:t>
      </w:r>
      <w:r w:rsidRPr="00376B57">
        <w:rPr>
          <w:rFonts w:cs="Times New Roman"/>
          <w:color w:val="auto"/>
          <w:szCs w:val="24"/>
        </w:rPr>
        <w:t xml:space="preserve"> in the case of G-quadruplexes) in a given C-tract length</w:t>
      </w:r>
      <w:ins w:id="832" w:author="Alex" w:date="2020-04-20T17:30:00Z">
        <w:r w:rsidR="008C27F4">
          <w:rPr>
            <w:rFonts w:cs="Times New Roman"/>
            <w:color w:val="auto"/>
            <w:szCs w:val="24"/>
          </w:rPr>
          <w:t>,</w:t>
        </w:r>
      </w:ins>
      <w:r w:rsidRPr="00376B57">
        <w:rPr>
          <w:rFonts w:cs="Times New Roman"/>
          <w:color w:val="auto"/>
          <w:szCs w:val="24"/>
        </w:rPr>
        <w:t xml:space="preserve"> </w:t>
      </w:r>
      <w:r w:rsidR="005C5882">
        <w:rPr>
          <w:rFonts w:cs="Times New Roman"/>
          <w:color w:val="auto"/>
          <w:szCs w:val="24"/>
        </w:rPr>
        <w:t xml:space="preserve">while </w:t>
      </w:r>
      <w:r w:rsidRPr="00376B57">
        <w:rPr>
          <w:rFonts w:cs="Times New Roman"/>
          <w:color w:val="auto"/>
          <w:szCs w:val="24"/>
        </w:rPr>
        <w:t>T</w:t>
      </w:r>
      <w:ins w:id="833" w:author="Alex" w:date="2020-04-20T17:30:00Z">
        <w:r w:rsidR="008C27F4">
          <w:rPr>
            <w:rFonts w:cs="Times New Roman"/>
            <w:color w:val="auto"/>
            <w:szCs w:val="24"/>
          </w:rPr>
          <w:t>s</w:t>
        </w:r>
      </w:ins>
      <w:r w:rsidR="005C5882">
        <w:rPr>
          <w:rFonts w:cs="Times New Roman"/>
          <w:color w:val="auto"/>
          <w:szCs w:val="24"/>
        </w:rPr>
        <w:t xml:space="preserve"> </w:t>
      </w:r>
      <w:del w:id="834" w:author="Alex" w:date="2020-04-20T17:30:00Z">
        <w:r w:rsidR="005C5882" w:rsidDel="008C27F4">
          <w:rPr>
            <w:rFonts w:cs="Times New Roman"/>
            <w:color w:val="auto"/>
            <w:szCs w:val="24"/>
          </w:rPr>
          <w:delText>was</w:delText>
        </w:r>
        <w:r w:rsidRPr="00376B57" w:rsidDel="008C27F4">
          <w:rPr>
            <w:rFonts w:cs="Times New Roman"/>
            <w:color w:val="auto"/>
            <w:szCs w:val="24"/>
          </w:rPr>
          <w:delText xml:space="preserve"> </w:delText>
        </w:r>
      </w:del>
      <w:ins w:id="835" w:author="Alex" w:date="2020-04-20T17:30:00Z">
        <w:r w:rsidR="008C27F4">
          <w:rPr>
            <w:rFonts w:cs="Times New Roman"/>
            <w:color w:val="auto"/>
            <w:szCs w:val="24"/>
          </w:rPr>
          <w:t>were</w:t>
        </w:r>
        <w:r w:rsidR="008C27F4" w:rsidRPr="00376B57">
          <w:rPr>
            <w:rFonts w:cs="Times New Roman"/>
            <w:color w:val="auto"/>
            <w:szCs w:val="24"/>
          </w:rPr>
          <w:t xml:space="preserve"> </w:t>
        </w:r>
      </w:ins>
      <w:r w:rsidR="005C5882">
        <w:rPr>
          <w:rFonts w:cs="Times New Roman"/>
          <w:color w:val="auto"/>
          <w:szCs w:val="24"/>
        </w:rPr>
        <w:t>considered neutral.</w:t>
      </w:r>
      <w:ins w:id="836" w:author="Alex" w:date="2020-04-20T17:30:00Z">
        <w:r w:rsidR="008C27F4">
          <w:rPr>
            <w:rFonts w:cs="Times New Roman"/>
            <w:color w:val="auto"/>
            <w:szCs w:val="24"/>
          </w:rPr>
          <w:t xml:space="preserve"> The model for </w:t>
        </w:r>
      </w:ins>
      <w:ins w:id="837" w:author="Alex" w:date="2020-04-20T17:31:00Z">
        <w:r w:rsidR="008C27F4" w:rsidRPr="007F1A27">
          <w:rPr>
            <w:rFonts w:eastAsiaTheme="minorEastAsia"/>
            <w:i/>
            <w:szCs w:val="24"/>
          </w:rPr>
          <w:t>T</w:t>
        </w:r>
        <w:r w:rsidR="008C27F4" w:rsidRPr="007F1A27">
          <w:rPr>
            <w:rFonts w:eastAsiaTheme="minorEastAsia"/>
            <w:i/>
            <w:szCs w:val="24"/>
            <w:vertAlign w:val="subscript"/>
          </w:rPr>
          <w:t>m</w:t>
        </w:r>
        <w:r w:rsidR="008C27F4">
          <w:rPr>
            <w:rFonts w:cs="Times New Roman"/>
            <w:color w:val="auto"/>
            <w:szCs w:val="24"/>
          </w:rPr>
          <w:t xml:space="preserve"> and </w:t>
        </w:r>
        <w:proofErr w:type="spellStart"/>
        <w:r w:rsidR="008C27F4" w:rsidRPr="007B2116">
          <w:rPr>
            <w:rFonts w:eastAsiaTheme="minorEastAsia"/>
            <w:i/>
          </w:rPr>
          <w:t>pH</w:t>
        </w:r>
        <w:r w:rsidR="008C27F4" w:rsidRPr="007B2116">
          <w:rPr>
            <w:rFonts w:eastAsiaTheme="minorEastAsia"/>
            <w:i/>
            <w:vertAlign w:val="subscript"/>
          </w:rPr>
          <w:t>T</w:t>
        </w:r>
        <w:proofErr w:type="spellEnd"/>
        <w:r w:rsidR="008C27F4">
          <w:rPr>
            <w:rFonts w:cs="Times New Roman"/>
            <w:color w:val="auto"/>
            <w:szCs w:val="24"/>
          </w:rPr>
          <w:t xml:space="preserve"> r</w:t>
        </w:r>
      </w:ins>
      <w:ins w:id="838" w:author="Alex" w:date="2020-04-20T17:30:00Z">
        <w:r w:rsidR="008C27F4">
          <w:rPr>
            <w:rFonts w:cs="Times New Roman"/>
            <w:color w:val="auto"/>
            <w:szCs w:val="24"/>
          </w:rPr>
          <w:t>eached</w:t>
        </w:r>
      </w:ins>
      <w:ins w:id="839" w:author="Alex" w:date="2020-04-20T17:31:00Z">
        <w:r w:rsidR="008C27F4">
          <w:rPr>
            <w:rFonts w:cs="Times New Roman"/>
            <w:color w:val="auto"/>
            <w:szCs w:val="24"/>
          </w:rPr>
          <w:t xml:space="preserve"> </w:t>
        </w:r>
      </w:ins>
      <w:ins w:id="840" w:author="Alex" w:date="2020-04-23T00:42:00Z">
        <w:r w:rsidR="00B51938">
          <w:rPr>
            <w:rFonts w:cs="Times New Roman"/>
            <w:color w:val="auto"/>
            <w:szCs w:val="24"/>
          </w:rPr>
          <w:t>a good</w:t>
        </w:r>
      </w:ins>
      <w:ins w:id="841" w:author="Alex" w:date="2020-04-20T17:31:00Z">
        <w:r w:rsidR="008C27F4">
          <w:rPr>
            <w:rFonts w:cs="Times New Roman"/>
            <w:color w:val="auto"/>
            <w:szCs w:val="24"/>
          </w:rPr>
          <w:t xml:space="preserve"> performance, however due to all the training sequences having </w:t>
        </w:r>
      </w:ins>
      <w:ins w:id="842" w:author="Alex" w:date="2020-04-20T17:32:00Z">
        <w:r w:rsidR="008C27F4">
          <w:rPr>
            <w:rFonts w:cs="Times New Roman"/>
            <w:color w:val="auto"/>
            <w:szCs w:val="24"/>
          </w:rPr>
          <w:t xml:space="preserve">C-tracts with </w:t>
        </w:r>
      </w:ins>
      <w:ins w:id="843" w:author="Alex" w:date="2020-04-20T17:31:00Z">
        <w:r w:rsidR="008C27F4">
          <w:rPr>
            <w:rFonts w:cs="Times New Roman"/>
            <w:color w:val="auto"/>
            <w:szCs w:val="24"/>
          </w:rPr>
          <w:t>at least</w:t>
        </w:r>
      </w:ins>
      <w:ins w:id="844" w:author="Alex" w:date="2020-04-20T17:32:00Z">
        <w:r w:rsidR="008C27F4">
          <w:rPr>
            <w:rFonts w:cs="Times New Roman"/>
            <w:color w:val="auto"/>
            <w:szCs w:val="24"/>
          </w:rPr>
          <w:t xml:space="preserve"> three Cs within, the scoring coefficients for the C-tracts of length 3 and shorter were optimized into 0.</w:t>
        </w:r>
      </w:ins>
    </w:p>
    <w:p w14:paraId="6F9164E6" w14:textId="3214F8AE" w:rsidR="005475D7" w:rsidRPr="005475D7" w:rsidRDefault="005475D7" w:rsidP="007B2116">
      <w:pPr>
        <w:pStyle w:val="NormalWeb"/>
        <w:shd w:val="clear" w:color="auto" w:fill="FFFFFF"/>
        <w:jc w:val="both"/>
        <w:rPr>
          <w:color w:val="auto"/>
          <w:lang w:val="en-US"/>
        </w:rPr>
      </w:pPr>
      <w:r w:rsidRPr="005475D7">
        <w:rPr>
          <w:b/>
          <w:bCs/>
          <w:color w:val="auto"/>
          <w:lang w:val="en-US"/>
        </w:rPr>
        <w:t>Gradient boosting machines</w:t>
      </w:r>
      <w:r w:rsidR="003F1CC0">
        <w:rPr>
          <w:b/>
          <w:bCs/>
          <w:color w:val="auto"/>
          <w:lang w:val="en-US"/>
        </w:rPr>
        <w:t xml:space="preserve"> (GBM)</w:t>
      </w:r>
      <w:r w:rsidRPr="007B2116">
        <w:rPr>
          <w:b/>
          <w:bCs/>
          <w:color w:val="auto"/>
          <w:lang w:val="en-US"/>
        </w:rPr>
        <w:t xml:space="preserve">. </w:t>
      </w:r>
      <w:r w:rsidRPr="007B2116">
        <w:rPr>
          <w:bCs/>
          <w:color w:val="auto"/>
          <w:lang w:val="en-US"/>
        </w:rPr>
        <w:t>We</w:t>
      </w:r>
      <w:r w:rsidRPr="005475D7">
        <w:rPr>
          <w:color w:val="auto"/>
          <w:lang w:val="en-US"/>
        </w:rPr>
        <w:t> </w:t>
      </w:r>
      <w:r w:rsidRPr="007B2116">
        <w:rPr>
          <w:color w:val="auto"/>
          <w:lang w:val="en-US"/>
        </w:rPr>
        <w:t>b</w:t>
      </w:r>
      <w:r w:rsidRPr="005475D7">
        <w:rPr>
          <w:color w:val="auto"/>
          <w:lang w:val="en-US"/>
        </w:rPr>
        <w:t>uil</w:t>
      </w:r>
      <w:r w:rsidRPr="007B2116">
        <w:rPr>
          <w:color w:val="auto"/>
          <w:lang w:val="en-US"/>
        </w:rPr>
        <w:t>t</w:t>
      </w:r>
      <w:r w:rsidRPr="005475D7">
        <w:rPr>
          <w:color w:val="auto"/>
          <w:lang w:val="en-US"/>
        </w:rPr>
        <w:t xml:space="preserve"> a</w:t>
      </w:r>
      <w:ins w:id="845" w:author="Alex" w:date="2020-04-23T00:43:00Z">
        <w:r w:rsidR="00B51938">
          <w:rPr>
            <w:color w:val="auto"/>
            <w:lang w:val="en-US"/>
          </w:rPr>
          <w:t xml:space="preserve"> </w:t>
        </w:r>
        <w:r w:rsidR="00B51938" w:rsidRPr="00B51938">
          <w:rPr>
            <w:i/>
            <w:color w:val="auto"/>
            <w:lang w:val="en-US"/>
          </w:rPr>
          <w:t>de novo</w:t>
        </w:r>
      </w:ins>
      <w:r w:rsidRPr="005475D7">
        <w:rPr>
          <w:color w:val="auto"/>
          <w:lang w:val="en-US"/>
        </w:rPr>
        <w:t xml:space="preserve"> </w:t>
      </w:r>
      <w:proofErr w:type="gramStart"/>
      <w:r w:rsidRPr="005475D7">
        <w:rPr>
          <w:color w:val="auto"/>
          <w:lang w:val="en-US"/>
        </w:rPr>
        <w:t>machine learning</w:t>
      </w:r>
      <w:proofErr w:type="gramEnd"/>
      <w:r w:rsidRPr="005475D7">
        <w:rPr>
          <w:color w:val="auto"/>
          <w:lang w:val="en-US"/>
        </w:rPr>
        <w:t xml:space="preserve"> model </w:t>
      </w:r>
      <w:r w:rsidR="00B0636F">
        <w:rPr>
          <w:color w:val="auto"/>
          <w:lang w:val="en-US"/>
        </w:rPr>
        <w:t xml:space="preserve">to </w:t>
      </w:r>
      <w:r w:rsidRPr="005475D7">
        <w:rPr>
          <w:color w:val="auto"/>
          <w:lang w:val="en-US"/>
        </w:rPr>
        <w:t>predict the</w:t>
      </w:r>
      <w:ins w:id="846" w:author="Alex" w:date="2020-04-20T17:34:00Z">
        <w:r w:rsidR="009717C4">
          <w:rPr>
            <w:color w:val="auto"/>
            <w:lang w:val="en-US"/>
          </w:rPr>
          <w:t xml:space="preserve"> experimental</w:t>
        </w:r>
      </w:ins>
      <w:r w:rsidRPr="005475D7">
        <w:rPr>
          <w:color w:val="auto"/>
          <w:lang w:val="en-US"/>
        </w:rPr>
        <w:t xml:space="preserve"> </w:t>
      </w:r>
      <w:r w:rsidRPr="007B2116">
        <w:rPr>
          <w:rFonts w:eastAsiaTheme="minorEastAsia"/>
          <w:i/>
          <w:lang w:val="en-US"/>
        </w:rPr>
        <w:t>T</w:t>
      </w:r>
      <w:r w:rsidRPr="007B2116">
        <w:rPr>
          <w:rFonts w:eastAsiaTheme="minorEastAsia"/>
          <w:i/>
          <w:vertAlign w:val="subscript"/>
          <w:lang w:val="en-US"/>
        </w:rPr>
        <w:t>m</w:t>
      </w:r>
      <w:r w:rsidRPr="007B2116">
        <w:rPr>
          <w:color w:val="auto"/>
          <w:lang w:val="en-US"/>
        </w:rPr>
        <w:t xml:space="preserve"> </w:t>
      </w:r>
      <w:del w:id="847" w:author="Alex" w:date="2020-04-20T17:33:00Z">
        <w:r w:rsidRPr="005475D7" w:rsidDel="008C27F4">
          <w:rPr>
            <w:color w:val="auto"/>
            <w:lang w:val="en-US"/>
          </w:rPr>
          <w:delText>/</w:delText>
        </w:r>
        <w:r w:rsidRPr="007B2116" w:rsidDel="008C27F4">
          <w:rPr>
            <w:rFonts w:eastAsiaTheme="minorEastAsia"/>
            <w:i/>
            <w:lang w:val="en-US"/>
          </w:rPr>
          <w:delText xml:space="preserve"> </w:delText>
        </w:r>
      </w:del>
      <w:ins w:id="848" w:author="Alex" w:date="2020-04-20T17:33:00Z">
        <w:r w:rsidR="008C27F4">
          <w:rPr>
            <w:color w:val="auto"/>
            <w:lang w:val="en-US"/>
          </w:rPr>
          <w:t>and</w:t>
        </w:r>
        <w:r w:rsidR="008C27F4" w:rsidRPr="007B2116">
          <w:rPr>
            <w:rFonts w:eastAsiaTheme="minorEastAsia"/>
            <w:i/>
            <w:lang w:val="en-US"/>
          </w:rPr>
          <w:t xml:space="preserve"> </w:t>
        </w:r>
      </w:ins>
      <w:proofErr w:type="spellStart"/>
      <w:r w:rsidRPr="007B2116">
        <w:rPr>
          <w:rFonts w:eastAsiaTheme="minorEastAsia"/>
          <w:i/>
          <w:lang w:val="en-US"/>
        </w:rPr>
        <w:t>pH</w:t>
      </w:r>
      <w:r w:rsidRPr="007B2116">
        <w:rPr>
          <w:rFonts w:eastAsiaTheme="minorEastAsia"/>
          <w:i/>
          <w:vertAlign w:val="subscript"/>
          <w:lang w:val="en-US"/>
        </w:rPr>
        <w:t>T</w:t>
      </w:r>
      <w:proofErr w:type="spellEnd"/>
      <w:r w:rsidRPr="007B2116">
        <w:rPr>
          <w:rFonts w:eastAsiaTheme="minorEastAsia"/>
          <w:b/>
          <w:lang w:val="en-US"/>
        </w:rPr>
        <w:t xml:space="preserve"> </w:t>
      </w:r>
      <w:del w:id="849" w:author="Alex" w:date="2020-04-20T17:34:00Z">
        <w:r w:rsidRPr="005475D7" w:rsidDel="009717C4">
          <w:rPr>
            <w:color w:val="auto"/>
            <w:lang w:val="en-US"/>
          </w:rPr>
          <w:delText xml:space="preserve">of </w:delText>
        </w:r>
      </w:del>
      <w:ins w:id="850" w:author="Alex" w:date="2020-04-20T17:34:00Z">
        <w:r w:rsidR="009717C4">
          <w:rPr>
            <w:color w:val="auto"/>
            <w:lang w:val="en-US"/>
          </w:rPr>
          <w:t>stability measures, for</w:t>
        </w:r>
        <w:r w:rsidR="009717C4" w:rsidRPr="005475D7">
          <w:rPr>
            <w:color w:val="auto"/>
            <w:lang w:val="en-US"/>
          </w:rPr>
          <w:t xml:space="preserve"> </w:t>
        </w:r>
      </w:ins>
      <w:del w:id="851" w:author="Alex" w:date="2020-04-20T17:33:00Z">
        <w:r w:rsidRPr="005475D7" w:rsidDel="008C27F4">
          <w:rPr>
            <w:color w:val="auto"/>
            <w:lang w:val="en-US"/>
          </w:rPr>
          <w:delText xml:space="preserve">a </w:delText>
        </w:r>
      </w:del>
      <w:ins w:id="852" w:author="Alex" w:date="2020-04-20T17:33:00Z">
        <w:r w:rsidR="008C27F4">
          <w:rPr>
            <w:color w:val="auto"/>
            <w:lang w:val="en-US"/>
          </w:rPr>
          <w:t>the</w:t>
        </w:r>
        <w:r w:rsidR="008C27F4" w:rsidRPr="005475D7">
          <w:rPr>
            <w:color w:val="auto"/>
            <w:lang w:val="en-US"/>
          </w:rPr>
          <w:t xml:space="preserve"> </w:t>
        </w:r>
      </w:ins>
      <w:del w:id="853" w:author="Alex" w:date="2020-04-20T17:33:00Z">
        <w:r w:rsidRPr="005475D7" w:rsidDel="008C27F4">
          <w:rPr>
            <w:color w:val="auto"/>
            <w:lang w:val="en-US"/>
          </w:rPr>
          <w:delText xml:space="preserve">limited </w:delText>
        </w:r>
      </w:del>
      <w:r w:rsidRPr="005475D7">
        <w:rPr>
          <w:color w:val="auto"/>
          <w:lang w:val="en-US"/>
        </w:rPr>
        <w:t>sub-universe of C</w:t>
      </w:r>
      <w:r w:rsidR="00B0636F">
        <w:rPr>
          <w:color w:val="auto"/>
          <w:lang w:val="en-US"/>
        </w:rPr>
        <w:t>/</w:t>
      </w:r>
      <w:r w:rsidRPr="005475D7">
        <w:rPr>
          <w:color w:val="auto"/>
          <w:lang w:val="en-US"/>
        </w:rPr>
        <w:t xml:space="preserve">T-based </w:t>
      </w:r>
      <w:proofErr w:type="spellStart"/>
      <w:r w:rsidRPr="005475D7">
        <w:rPr>
          <w:color w:val="auto"/>
          <w:lang w:val="en-US"/>
        </w:rPr>
        <w:t>i</w:t>
      </w:r>
      <w:proofErr w:type="spellEnd"/>
      <w:r w:rsidRPr="005475D7">
        <w:rPr>
          <w:color w:val="auto"/>
          <w:lang w:val="en-US"/>
        </w:rPr>
        <w:t xml:space="preserve">-motifs. </w:t>
      </w:r>
      <w:ins w:id="854" w:author="Alex" w:date="2020-04-20T17:34:00Z">
        <w:r w:rsidR="009717C4">
          <w:rPr>
            <w:color w:val="auto"/>
            <w:lang w:val="en-US"/>
          </w:rPr>
          <w:t>The models use</w:t>
        </w:r>
      </w:ins>
      <w:ins w:id="855" w:author="Alex" w:date="2020-04-20T17:35:00Z">
        <w:r w:rsidR="009717C4">
          <w:rPr>
            <w:color w:val="auto"/>
            <w:lang w:val="en-US"/>
          </w:rPr>
          <w:t>d</w:t>
        </w:r>
      </w:ins>
      <w:ins w:id="856" w:author="Alex" w:date="2020-04-20T17:34:00Z">
        <w:r w:rsidR="009717C4">
          <w:rPr>
            <w:color w:val="auto"/>
            <w:lang w:val="en-US"/>
          </w:rPr>
          <w:t xml:space="preserve"> only four features - </w:t>
        </w:r>
      </w:ins>
      <w:ins w:id="857" w:author="Alex" w:date="2020-04-20T17:35:00Z">
        <w:r w:rsidR="009717C4">
          <w:rPr>
            <w:color w:val="auto"/>
            <w:lang w:val="en-US"/>
          </w:rPr>
          <w:t xml:space="preserve">equally sized </w:t>
        </w:r>
      </w:ins>
      <w:ins w:id="858" w:author="Alex" w:date="2020-04-20T17:34:00Z">
        <w:r w:rsidR="009717C4">
          <w:rPr>
            <w:color w:val="auto"/>
            <w:lang w:val="en-US"/>
          </w:rPr>
          <w:t xml:space="preserve">C-tract and </w:t>
        </w:r>
      </w:ins>
      <w:ins w:id="859" w:author="Alex" w:date="2020-04-20T17:35:00Z">
        <w:r w:rsidR="009717C4">
          <w:rPr>
            <w:color w:val="auto"/>
            <w:lang w:val="en-US"/>
          </w:rPr>
          <w:t xml:space="preserve">3 spacer lengths, and showed the best performance of all the approached tried. </w:t>
        </w:r>
      </w:ins>
      <w:r w:rsidR="007B2116" w:rsidRPr="007B2116">
        <w:rPr>
          <w:color w:val="auto"/>
          <w:lang w:val="en-US"/>
        </w:rPr>
        <w:t xml:space="preserve">Feature importance analysis from the GBM machine learning approach </w:t>
      </w:r>
      <w:del w:id="860" w:author="Alex" w:date="2020-04-20T17:36:00Z">
        <w:r w:rsidR="007B2116" w:rsidRPr="007B2116" w:rsidDel="009717C4">
          <w:rPr>
            <w:color w:val="auto"/>
            <w:lang w:val="en-US"/>
          </w:rPr>
          <w:delText xml:space="preserve">shows </w:delText>
        </w:r>
      </w:del>
      <w:ins w:id="861" w:author="Alex" w:date="2020-04-20T17:36:00Z">
        <w:r w:rsidR="009717C4" w:rsidRPr="007B2116">
          <w:rPr>
            <w:color w:val="auto"/>
            <w:lang w:val="en-US"/>
          </w:rPr>
          <w:t>show</w:t>
        </w:r>
        <w:r w:rsidR="009717C4">
          <w:rPr>
            <w:color w:val="auto"/>
            <w:lang w:val="en-US"/>
          </w:rPr>
          <w:t>ed</w:t>
        </w:r>
        <w:r w:rsidR="009717C4" w:rsidRPr="007B2116">
          <w:rPr>
            <w:color w:val="auto"/>
            <w:lang w:val="en-US"/>
          </w:rPr>
          <w:t xml:space="preserve"> </w:t>
        </w:r>
      </w:ins>
      <w:r w:rsidR="007B2116" w:rsidRPr="007B2116">
        <w:rPr>
          <w:color w:val="auto"/>
          <w:lang w:val="en-US"/>
        </w:rPr>
        <w:t xml:space="preserve">that the most important feature in defining the stability of the </w:t>
      </w:r>
      <w:proofErr w:type="spellStart"/>
      <w:r w:rsidR="007B2116" w:rsidRPr="007B2116">
        <w:rPr>
          <w:color w:val="auto"/>
          <w:lang w:val="en-US"/>
        </w:rPr>
        <w:t>i</w:t>
      </w:r>
      <w:proofErr w:type="spellEnd"/>
      <w:r w:rsidR="007B2116" w:rsidRPr="007B2116">
        <w:rPr>
          <w:color w:val="auto"/>
          <w:lang w:val="en-US"/>
        </w:rPr>
        <w:t xml:space="preserve">-motifs (in the given sub-universe) both in terms of </w:t>
      </w:r>
      <w:r w:rsidR="007B2116" w:rsidRPr="007B2116">
        <w:rPr>
          <w:rFonts w:eastAsiaTheme="minorEastAsia"/>
          <w:i/>
          <w:lang w:val="en-US"/>
        </w:rPr>
        <w:t>T</w:t>
      </w:r>
      <w:r w:rsidR="007B2116" w:rsidRPr="007B2116">
        <w:rPr>
          <w:rFonts w:eastAsiaTheme="minorEastAsia"/>
          <w:i/>
          <w:vertAlign w:val="subscript"/>
          <w:lang w:val="en-US"/>
        </w:rPr>
        <w:t>m</w:t>
      </w:r>
      <w:r w:rsidR="007B2116" w:rsidRPr="007B2116">
        <w:rPr>
          <w:color w:val="auto"/>
          <w:lang w:val="en-US"/>
        </w:rPr>
        <w:t xml:space="preserve"> and </w:t>
      </w:r>
      <w:proofErr w:type="spellStart"/>
      <w:r w:rsidR="007B2116" w:rsidRPr="007B2116">
        <w:rPr>
          <w:rFonts w:eastAsiaTheme="minorEastAsia"/>
          <w:i/>
          <w:lang w:val="en-US"/>
        </w:rPr>
        <w:t>pH</w:t>
      </w:r>
      <w:r w:rsidR="007B2116" w:rsidRPr="007B2116">
        <w:rPr>
          <w:rFonts w:eastAsiaTheme="minorEastAsia"/>
          <w:i/>
          <w:vertAlign w:val="subscript"/>
          <w:lang w:val="en-US"/>
        </w:rPr>
        <w:t>T</w:t>
      </w:r>
      <w:proofErr w:type="spellEnd"/>
      <w:r w:rsidR="007B2116" w:rsidRPr="007B2116">
        <w:rPr>
          <w:rFonts w:eastAsiaTheme="minorEastAsia"/>
          <w:b/>
          <w:lang w:val="en-US"/>
        </w:rPr>
        <w:t xml:space="preserve"> </w:t>
      </w:r>
      <w:r w:rsidR="007B2116" w:rsidRPr="007B2116">
        <w:rPr>
          <w:color w:val="auto"/>
          <w:lang w:val="en-US"/>
        </w:rPr>
        <w:t xml:space="preserve">is the length of the C tracts. For </w:t>
      </w:r>
      <w:r w:rsidR="007B2116" w:rsidRPr="007B2116">
        <w:rPr>
          <w:rFonts w:eastAsiaTheme="minorEastAsia"/>
          <w:i/>
          <w:lang w:val="en-US"/>
        </w:rPr>
        <w:t>T</w:t>
      </w:r>
      <w:r w:rsidR="007B2116" w:rsidRPr="007B2116">
        <w:rPr>
          <w:rFonts w:eastAsiaTheme="minorEastAsia"/>
          <w:i/>
          <w:vertAlign w:val="subscript"/>
          <w:lang w:val="en-US"/>
        </w:rPr>
        <w:t>m</w:t>
      </w:r>
      <w:r w:rsidR="007B2116" w:rsidRPr="007B2116">
        <w:rPr>
          <w:color w:val="auto"/>
          <w:lang w:val="en-US"/>
        </w:rPr>
        <w:t xml:space="preserve"> prediction, the length of the 3rd </w:t>
      </w:r>
      <w:r w:rsidR="007E73F7">
        <w:rPr>
          <w:color w:val="auto"/>
          <w:lang w:val="en-US"/>
        </w:rPr>
        <w:t>spacer</w:t>
      </w:r>
      <w:r w:rsidR="007B2116" w:rsidRPr="007B2116">
        <w:rPr>
          <w:color w:val="auto"/>
          <w:lang w:val="en-US"/>
        </w:rPr>
        <w:t xml:space="preserve"> (T3) is slightly more important than that of the other two. For </w:t>
      </w:r>
      <w:proofErr w:type="spellStart"/>
      <w:r w:rsidR="007B2116" w:rsidRPr="007B2116">
        <w:rPr>
          <w:rFonts w:eastAsiaTheme="minorEastAsia"/>
          <w:i/>
          <w:lang w:val="en-US"/>
        </w:rPr>
        <w:t>pH</w:t>
      </w:r>
      <w:r w:rsidR="007B2116" w:rsidRPr="007B2116">
        <w:rPr>
          <w:rFonts w:eastAsiaTheme="minorEastAsia"/>
          <w:i/>
          <w:vertAlign w:val="subscript"/>
          <w:lang w:val="en-US"/>
        </w:rPr>
        <w:t>T</w:t>
      </w:r>
      <w:proofErr w:type="spellEnd"/>
      <w:r w:rsidR="007B2116" w:rsidRPr="007B2116">
        <w:rPr>
          <w:rFonts w:eastAsiaTheme="minorEastAsia"/>
          <w:b/>
          <w:lang w:val="en-US"/>
        </w:rPr>
        <w:t xml:space="preserve"> </w:t>
      </w:r>
      <w:r w:rsidR="007B2116" w:rsidRPr="007B2116">
        <w:rPr>
          <w:color w:val="auto"/>
          <w:lang w:val="en-US"/>
        </w:rPr>
        <w:t xml:space="preserve">prediction, this is unclear because the importance ranking of the 3 </w:t>
      </w:r>
      <w:r w:rsidR="007E73F7">
        <w:rPr>
          <w:color w:val="auto"/>
          <w:lang w:val="en-US"/>
        </w:rPr>
        <w:t>spacers</w:t>
      </w:r>
      <w:r w:rsidR="007B2116" w:rsidRPr="007B2116">
        <w:rPr>
          <w:color w:val="auto"/>
          <w:lang w:val="en-US"/>
        </w:rPr>
        <w:t xml:space="preserve"> differs whether total sequence length is included or not as a feature</w:t>
      </w:r>
      <w:ins w:id="862" w:author="Alex" w:date="2020-04-20T17:37:00Z">
        <w:r w:rsidR="009717C4">
          <w:rPr>
            <w:color w:val="auto"/>
            <w:lang w:val="en-US"/>
          </w:rPr>
          <w:t xml:space="preserve"> (data not shown)</w:t>
        </w:r>
      </w:ins>
      <w:r w:rsidR="007B2116" w:rsidRPr="007B2116">
        <w:rPr>
          <w:color w:val="auto"/>
          <w:lang w:val="en-US"/>
        </w:rPr>
        <w:t>.</w:t>
      </w:r>
    </w:p>
    <w:p w14:paraId="24B55C8F" w14:textId="15BDEEA2" w:rsidR="00B72710" w:rsidDel="009717C4" w:rsidRDefault="005475D7" w:rsidP="003F1CC0">
      <w:pPr>
        <w:widowControl/>
        <w:rPr>
          <w:del w:id="863" w:author="Alex" w:date="2020-04-20T17:41:00Z"/>
          <w:rFonts w:cs="Times New Roman"/>
          <w:color w:val="auto"/>
          <w:kern w:val="0"/>
          <w:szCs w:val="24"/>
          <w:lang w:eastAsia="fr-FR"/>
        </w:rPr>
      </w:pPr>
      <w:r w:rsidRPr="005475D7">
        <w:rPr>
          <w:rFonts w:cs="Times New Roman"/>
          <w:b/>
          <w:color w:val="auto"/>
          <w:kern w:val="0"/>
          <w:szCs w:val="24"/>
          <w:lang w:eastAsia="fr-FR"/>
        </w:rPr>
        <w:t xml:space="preserve">Defining a simple analytical equation expressing </w:t>
      </w:r>
      <w:r w:rsidRPr="005475D7">
        <w:rPr>
          <w:rFonts w:eastAsiaTheme="minorEastAsia"/>
          <w:b/>
          <w:i/>
          <w:szCs w:val="24"/>
        </w:rPr>
        <w:t>T</w:t>
      </w:r>
      <w:r w:rsidRPr="005475D7">
        <w:rPr>
          <w:rFonts w:eastAsiaTheme="minorEastAsia"/>
          <w:b/>
          <w:i/>
          <w:szCs w:val="24"/>
          <w:vertAlign w:val="subscript"/>
        </w:rPr>
        <w:t>m</w:t>
      </w:r>
      <w:r w:rsidRPr="005475D7">
        <w:rPr>
          <w:rFonts w:cs="Times New Roman"/>
          <w:b/>
          <w:color w:val="auto"/>
          <w:kern w:val="0"/>
          <w:szCs w:val="24"/>
          <w:lang w:eastAsia="fr-FR"/>
        </w:rPr>
        <w:t xml:space="preserve"> /</w:t>
      </w:r>
      <w:r w:rsidRPr="005475D7">
        <w:rPr>
          <w:rFonts w:eastAsiaTheme="minorEastAsia"/>
          <w:b/>
          <w:i/>
        </w:rPr>
        <w:t xml:space="preserve"> </w:t>
      </w:r>
      <w:proofErr w:type="spellStart"/>
      <w:r w:rsidRPr="005475D7">
        <w:rPr>
          <w:rFonts w:eastAsiaTheme="minorEastAsia"/>
          <w:b/>
          <w:i/>
        </w:rPr>
        <w:t>pH</w:t>
      </w:r>
      <w:r w:rsidRPr="005475D7">
        <w:rPr>
          <w:rFonts w:eastAsiaTheme="minorEastAsia"/>
          <w:b/>
          <w:i/>
          <w:vertAlign w:val="subscript"/>
        </w:rPr>
        <w:t>T</w:t>
      </w:r>
      <w:proofErr w:type="spellEnd"/>
      <w:r w:rsidRPr="005475D7">
        <w:rPr>
          <w:rFonts w:eastAsiaTheme="minorEastAsia"/>
          <w:b/>
        </w:rPr>
        <w:t xml:space="preserve"> </w:t>
      </w:r>
      <w:r w:rsidRPr="005475D7">
        <w:rPr>
          <w:rFonts w:cs="Times New Roman"/>
          <w:b/>
          <w:color w:val="auto"/>
          <w:kern w:val="0"/>
          <w:szCs w:val="24"/>
          <w:lang w:eastAsia="fr-FR"/>
        </w:rPr>
        <w:t>as a function of the primary sequence</w:t>
      </w:r>
      <w:r w:rsidRPr="005475D7">
        <w:rPr>
          <w:rFonts w:cs="Times New Roman"/>
          <w:color w:val="auto"/>
          <w:kern w:val="0"/>
          <w:szCs w:val="24"/>
          <w:lang w:eastAsia="fr-FR"/>
        </w:rPr>
        <w:t>.</w:t>
      </w:r>
      <w:r w:rsidR="00C10B26">
        <w:rPr>
          <w:rFonts w:cs="Times New Roman"/>
          <w:color w:val="auto"/>
          <w:kern w:val="0"/>
          <w:szCs w:val="24"/>
          <w:lang w:eastAsia="fr-FR"/>
        </w:rPr>
        <w:t xml:space="preserve"> </w:t>
      </w:r>
      <w:r w:rsidR="00C10B26" w:rsidRPr="00C10B26">
        <w:rPr>
          <w:rFonts w:cs="Times New Roman"/>
          <w:color w:val="auto"/>
          <w:kern w:val="0"/>
          <w:szCs w:val="24"/>
          <w:lang w:eastAsia="fr-FR"/>
        </w:rPr>
        <w:t xml:space="preserve">The </w:t>
      </w:r>
      <w:del w:id="864" w:author="Alex" w:date="2020-04-20T17:37:00Z">
        <w:r w:rsidR="00C10B26" w:rsidRPr="00C10B26" w:rsidDel="009717C4">
          <w:rPr>
            <w:rFonts w:cs="Times New Roman"/>
            <w:color w:val="auto"/>
            <w:kern w:val="0"/>
            <w:szCs w:val="24"/>
            <w:lang w:eastAsia="fr-FR"/>
          </w:rPr>
          <w:delText xml:space="preserve">sample </w:delText>
        </w:r>
      </w:del>
      <w:ins w:id="865" w:author="Alex" w:date="2020-04-20T17:37:00Z">
        <w:r w:rsidR="009717C4">
          <w:rPr>
            <w:rFonts w:cs="Times New Roman"/>
            <w:color w:val="auto"/>
            <w:kern w:val="0"/>
            <w:szCs w:val="24"/>
            <w:lang w:eastAsia="fr-FR"/>
          </w:rPr>
          <w:t>mathematical</w:t>
        </w:r>
        <w:r w:rsidR="009717C4" w:rsidRPr="00C10B26">
          <w:rPr>
            <w:rFonts w:cs="Times New Roman"/>
            <w:color w:val="auto"/>
            <w:kern w:val="0"/>
            <w:szCs w:val="24"/>
            <w:lang w:eastAsia="fr-FR"/>
          </w:rPr>
          <w:t xml:space="preserve"> </w:t>
        </w:r>
      </w:ins>
      <w:r w:rsidR="00C10B26" w:rsidRPr="00C10B26">
        <w:rPr>
          <w:rFonts w:cs="Times New Roman"/>
          <w:color w:val="auto"/>
          <w:kern w:val="0"/>
          <w:szCs w:val="24"/>
          <w:lang w:eastAsia="fr-FR"/>
        </w:rPr>
        <w:t>model</w:t>
      </w:r>
      <w:ins w:id="866" w:author="Alex" w:date="2020-04-20T17:37:00Z">
        <w:r w:rsidR="009717C4">
          <w:rPr>
            <w:rFonts w:cs="Times New Roman"/>
            <w:color w:val="auto"/>
            <w:kern w:val="0"/>
            <w:szCs w:val="24"/>
            <w:lang w:eastAsia="fr-FR"/>
          </w:rPr>
          <w:t>s</w:t>
        </w:r>
      </w:ins>
      <w:r w:rsidR="00C10B26" w:rsidRPr="00C10B26">
        <w:rPr>
          <w:rFonts w:cs="Times New Roman"/>
          <w:color w:val="auto"/>
          <w:kern w:val="0"/>
          <w:szCs w:val="24"/>
          <w:lang w:eastAsia="fr-FR"/>
        </w:rPr>
        <w:t xml:space="preserve"> from </w:t>
      </w:r>
      <w:proofErr w:type="spellStart"/>
      <w:r w:rsidR="00C10B26" w:rsidRPr="00C10B26">
        <w:rPr>
          <w:rFonts w:cs="Times New Roman"/>
          <w:color w:val="auto"/>
          <w:kern w:val="0"/>
          <w:szCs w:val="24"/>
          <w:lang w:eastAsia="fr-FR"/>
        </w:rPr>
        <w:t>Eureqa</w:t>
      </w:r>
      <w:proofErr w:type="spellEnd"/>
      <w:r w:rsidR="00C10B26" w:rsidRPr="00C10B26">
        <w:rPr>
          <w:rFonts w:cs="Times New Roman"/>
          <w:color w:val="auto"/>
          <w:kern w:val="0"/>
          <w:szCs w:val="24"/>
          <w:lang w:eastAsia="fr-FR"/>
        </w:rPr>
        <w:t xml:space="preserve"> </w:t>
      </w:r>
      <w:ins w:id="867" w:author="Alex" w:date="2020-04-20T17:37:00Z">
        <w:r w:rsidR="009717C4">
          <w:rPr>
            <w:rFonts w:cs="Times New Roman"/>
            <w:color w:val="auto"/>
            <w:kern w:val="0"/>
            <w:szCs w:val="24"/>
            <w:lang w:eastAsia="fr-FR"/>
          </w:rPr>
          <w:t xml:space="preserve">analytical equation fitting process </w:t>
        </w:r>
      </w:ins>
      <w:r w:rsidR="00C10B26" w:rsidRPr="00C10B26">
        <w:rPr>
          <w:rFonts w:cs="Times New Roman"/>
          <w:color w:val="auto"/>
          <w:kern w:val="0"/>
          <w:szCs w:val="24"/>
          <w:lang w:eastAsia="fr-FR"/>
        </w:rPr>
        <w:t>shows that</w:t>
      </w:r>
      <w:ins w:id="868" w:author="Alex" w:date="2020-04-20T17:37:00Z">
        <w:r w:rsidR="009717C4">
          <w:rPr>
            <w:rFonts w:cs="Times New Roman"/>
            <w:color w:val="auto"/>
            <w:kern w:val="0"/>
            <w:szCs w:val="24"/>
            <w:lang w:eastAsia="fr-FR"/>
          </w:rPr>
          <w:t>,</w:t>
        </w:r>
      </w:ins>
      <w:r w:rsidR="00C10B26" w:rsidRPr="00C10B26">
        <w:rPr>
          <w:rFonts w:cs="Times New Roman"/>
          <w:color w:val="auto"/>
          <w:kern w:val="0"/>
          <w:szCs w:val="24"/>
          <w:lang w:eastAsia="fr-FR"/>
        </w:rPr>
        <w:t xml:space="preserve"> with </w:t>
      </w:r>
      <w:del w:id="869" w:author="Alex" w:date="2020-04-23T00:44:00Z">
        <w:r w:rsidR="00C10B26" w:rsidRPr="00C10B26" w:rsidDel="00B51938">
          <w:rPr>
            <w:rFonts w:cs="Times New Roman"/>
            <w:color w:val="auto"/>
            <w:kern w:val="0"/>
            <w:szCs w:val="24"/>
            <w:lang w:eastAsia="fr-FR"/>
          </w:rPr>
          <w:delText xml:space="preserve">only a </w:delText>
        </w:r>
      </w:del>
      <w:del w:id="870" w:author="Alex" w:date="2020-04-20T17:37:00Z">
        <w:r w:rsidR="00C10B26" w:rsidRPr="00C10B26" w:rsidDel="009717C4">
          <w:rPr>
            <w:rFonts w:cs="Times New Roman"/>
            <w:color w:val="auto"/>
            <w:kern w:val="0"/>
            <w:szCs w:val="24"/>
            <w:lang w:eastAsia="fr-FR"/>
          </w:rPr>
          <w:delText xml:space="preserve">slight </w:delText>
        </w:r>
      </w:del>
      <w:ins w:id="871" w:author="Alex" w:date="2020-04-23T00:44:00Z">
        <w:r w:rsidR="00B51938">
          <w:rPr>
            <w:rFonts w:cs="Times New Roman"/>
            <w:color w:val="auto"/>
            <w:kern w:val="0"/>
            <w:szCs w:val="24"/>
            <w:lang w:eastAsia="fr-FR"/>
          </w:rPr>
          <w:t>some</w:t>
        </w:r>
      </w:ins>
      <w:ins w:id="872" w:author="Alex" w:date="2020-04-20T17:37:00Z">
        <w:r w:rsidR="009717C4" w:rsidRPr="00C10B26">
          <w:rPr>
            <w:rFonts w:cs="Times New Roman"/>
            <w:color w:val="auto"/>
            <w:kern w:val="0"/>
            <w:szCs w:val="24"/>
            <w:lang w:eastAsia="fr-FR"/>
          </w:rPr>
          <w:t xml:space="preserve"> </w:t>
        </w:r>
      </w:ins>
      <w:r w:rsidR="00C10B26" w:rsidRPr="00C10B26">
        <w:rPr>
          <w:rFonts w:cs="Times New Roman"/>
          <w:color w:val="auto"/>
          <w:kern w:val="0"/>
          <w:szCs w:val="24"/>
          <w:lang w:eastAsia="fr-FR"/>
        </w:rPr>
        <w:t xml:space="preserve">compromise in prediction quality, we can have a simple, transparent analytical equation that expresses </w:t>
      </w:r>
      <w:r w:rsidR="00C10B26" w:rsidRPr="007B2116">
        <w:rPr>
          <w:rFonts w:eastAsiaTheme="minorEastAsia" w:cs="Times New Roman"/>
          <w:i/>
          <w:szCs w:val="24"/>
        </w:rPr>
        <w:t>T</w:t>
      </w:r>
      <w:r w:rsidR="00C10B26" w:rsidRPr="007B2116">
        <w:rPr>
          <w:rFonts w:eastAsiaTheme="minorEastAsia" w:cs="Times New Roman"/>
          <w:i/>
          <w:szCs w:val="24"/>
          <w:vertAlign w:val="subscript"/>
        </w:rPr>
        <w:t>m</w:t>
      </w:r>
      <w:r w:rsidR="00C10B26" w:rsidRPr="007B2116">
        <w:rPr>
          <w:rFonts w:cs="Times New Roman"/>
          <w:color w:val="auto"/>
          <w:kern w:val="0"/>
          <w:szCs w:val="24"/>
          <w:lang w:eastAsia="fr-FR"/>
        </w:rPr>
        <w:t xml:space="preserve"> </w:t>
      </w:r>
      <w:r w:rsidR="00C10B26" w:rsidRPr="00C10B26">
        <w:rPr>
          <w:rFonts w:cs="Times New Roman"/>
          <w:color w:val="auto"/>
          <w:kern w:val="0"/>
          <w:szCs w:val="24"/>
          <w:lang w:eastAsia="fr-FR"/>
        </w:rPr>
        <w:t xml:space="preserve">and </w:t>
      </w:r>
      <w:proofErr w:type="spellStart"/>
      <w:r w:rsidR="00C10B26" w:rsidRPr="007B2116">
        <w:rPr>
          <w:rFonts w:eastAsiaTheme="minorEastAsia" w:cs="Times New Roman"/>
          <w:i/>
          <w:szCs w:val="24"/>
        </w:rPr>
        <w:t>pH</w:t>
      </w:r>
      <w:r w:rsidR="00C10B26" w:rsidRPr="007B2116">
        <w:rPr>
          <w:rFonts w:eastAsiaTheme="minorEastAsia" w:cs="Times New Roman"/>
          <w:i/>
          <w:szCs w:val="24"/>
          <w:vertAlign w:val="subscript"/>
        </w:rPr>
        <w:t>T</w:t>
      </w:r>
      <w:proofErr w:type="spellEnd"/>
      <w:r w:rsidR="00C10B26" w:rsidRPr="007B2116">
        <w:rPr>
          <w:rFonts w:eastAsiaTheme="minorEastAsia" w:cs="Times New Roman"/>
          <w:b/>
          <w:szCs w:val="24"/>
        </w:rPr>
        <w:t xml:space="preserve"> </w:t>
      </w:r>
      <w:r w:rsidR="00C10B26" w:rsidRPr="00C10B26">
        <w:rPr>
          <w:rFonts w:cs="Times New Roman"/>
          <w:color w:val="auto"/>
          <w:kern w:val="0"/>
          <w:szCs w:val="24"/>
          <w:lang w:eastAsia="fr-FR"/>
        </w:rPr>
        <w:t xml:space="preserve">as a function of the chosen </w:t>
      </w:r>
      <w:del w:id="873" w:author="Alex" w:date="2020-04-20T17:38:00Z">
        <w:r w:rsidR="00C10B26" w:rsidRPr="00C10B26" w:rsidDel="009717C4">
          <w:rPr>
            <w:rFonts w:cs="Times New Roman"/>
            <w:color w:val="auto"/>
            <w:kern w:val="0"/>
            <w:szCs w:val="24"/>
            <w:lang w:eastAsia="fr-FR"/>
          </w:rPr>
          <w:delText>features</w:delText>
        </w:r>
      </w:del>
      <w:ins w:id="874" w:author="Alex" w:date="2020-04-20T17:38:00Z">
        <w:r w:rsidR="009717C4">
          <w:rPr>
            <w:rFonts w:cs="Times New Roman"/>
            <w:color w:val="auto"/>
            <w:kern w:val="0"/>
            <w:szCs w:val="24"/>
            <w:lang w:eastAsia="fr-FR"/>
          </w:rPr>
          <w:t>C-tract and spacer lengths</w:t>
        </w:r>
      </w:ins>
      <w:r w:rsidR="00C10B26" w:rsidRPr="00C10B26">
        <w:rPr>
          <w:rFonts w:cs="Times New Roman"/>
          <w:color w:val="auto"/>
          <w:kern w:val="0"/>
          <w:szCs w:val="24"/>
          <w:lang w:eastAsia="fr-FR"/>
        </w:rPr>
        <w:t xml:space="preserve">. </w:t>
      </w:r>
      <w:del w:id="875" w:author="Alex" w:date="2020-04-20T17:38:00Z">
        <w:r w:rsidR="00C10B26" w:rsidRPr="00C10B26" w:rsidDel="009717C4">
          <w:rPr>
            <w:rFonts w:cs="Times New Roman"/>
            <w:color w:val="auto"/>
            <w:kern w:val="0"/>
            <w:szCs w:val="24"/>
            <w:lang w:eastAsia="fr-FR"/>
          </w:rPr>
          <w:delText xml:space="preserve">The </w:delText>
        </w:r>
        <w:r w:rsidR="00C10B26" w:rsidRPr="007B2116" w:rsidDel="009717C4">
          <w:rPr>
            <w:rFonts w:eastAsiaTheme="minorEastAsia" w:cs="Times New Roman"/>
            <w:i/>
            <w:szCs w:val="24"/>
          </w:rPr>
          <w:delText>T</w:delText>
        </w:r>
        <w:r w:rsidR="00C10B26" w:rsidRPr="007B2116" w:rsidDel="009717C4">
          <w:rPr>
            <w:rFonts w:eastAsiaTheme="minorEastAsia" w:cs="Times New Roman"/>
            <w:i/>
            <w:szCs w:val="24"/>
            <w:vertAlign w:val="subscript"/>
          </w:rPr>
          <w:delText>m</w:delText>
        </w:r>
      </w:del>
      <w:ins w:id="876" w:author="Alex" w:date="2020-04-20T17:38:00Z">
        <w:r w:rsidR="009717C4">
          <w:rPr>
            <w:rFonts w:cs="Times New Roman"/>
            <w:color w:val="auto"/>
            <w:kern w:val="0"/>
            <w:szCs w:val="24"/>
            <w:lang w:eastAsia="fr-FR"/>
          </w:rPr>
          <w:t>Both equations</w:t>
        </w:r>
      </w:ins>
      <w:r w:rsidR="00C10B26" w:rsidRPr="007B2116">
        <w:rPr>
          <w:rFonts w:cs="Times New Roman"/>
          <w:color w:val="auto"/>
          <w:kern w:val="0"/>
          <w:szCs w:val="24"/>
          <w:lang w:eastAsia="fr-FR"/>
        </w:rPr>
        <w:t xml:space="preserve"> </w:t>
      </w:r>
      <w:del w:id="877" w:author="Alex" w:date="2020-04-20T17:38:00Z">
        <w:r w:rsidR="00C10B26" w:rsidRPr="00C10B26" w:rsidDel="009717C4">
          <w:rPr>
            <w:rFonts w:cs="Times New Roman"/>
            <w:color w:val="auto"/>
            <w:kern w:val="0"/>
            <w:szCs w:val="24"/>
            <w:lang w:eastAsia="fr-FR"/>
          </w:rPr>
          <w:delText xml:space="preserve">equation </w:delText>
        </w:r>
      </w:del>
      <w:r w:rsidR="00C10B26" w:rsidRPr="00C10B26">
        <w:rPr>
          <w:rFonts w:cs="Times New Roman"/>
          <w:color w:val="auto"/>
          <w:kern w:val="0"/>
          <w:szCs w:val="24"/>
          <w:lang w:eastAsia="fr-FR"/>
        </w:rPr>
        <w:t>capture</w:t>
      </w:r>
      <w:del w:id="878" w:author="Alex" w:date="2020-04-20T17:39:00Z">
        <w:r w:rsidR="00C10B26" w:rsidRPr="00C10B26" w:rsidDel="009717C4">
          <w:rPr>
            <w:rFonts w:cs="Times New Roman"/>
            <w:color w:val="auto"/>
            <w:kern w:val="0"/>
            <w:szCs w:val="24"/>
            <w:lang w:eastAsia="fr-FR"/>
          </w:rPr>
          <w:delText>s</w:delText>
        </w:r>
      </w:del>
      <w:r w:rsidR="00C10B26" w:rsidRPr="00C10B26">
        <w:rPr>
          <w:rFonts w:cs="Times New Roman"/>
          <w:color w:val="auto"/>
          <w:kern w:val="0"/>
          <w:szCs w:val="24"/>
          <w:lang w:eastAsia="fr-FR"/>
        </w:rPr>
        <w:t xml:space="preserve"> the interplay between the C-tract length and the </w:t>
      </w:r>
      <w:r w:rsidR="007E73F7">
        <w:rPr>
          <w:rFonts w:cs="Times New Roman"/>
          <w:color w:val="auto"/>
          <w:kern w:val="0"/>
          <w:szCs w:val="24"/>
          <w:lang w:eastAsia="fr-FR"/>
        </w:rPr>
        <w:t>spacer</w:t>
      </w:r>
      <w:r w:rsidR="00C10B26" w:rsidRPr="00C10B26">
        <w:rPr>
          <w:rFonts w:cs="Times New Roman"/>
          <w:color w:val="auto"/>
          <w:kern w:val="0"/>
          <w:szCs w:val="24"/>
          <w:lang w:eastAsia="fr-FR"/>
        </w:rPr>
        <w:t xml:space="preserve"> lengths 1-3 in modulating the </w:t>
      </w:r>
      <w:r w:rsidR="00C10B26" w:rsidRPr="007B2116">
        <w:rPr>
          <w:rFonts w:eastAsiaTheme="minorEastAsia" w:cs="Times New Roman"/>
          <w:i/>
          <w:szCs w:val="24"/>
        </w:rPr>
        <w:t>T</w:t>
      </w:r>
      <w:r w:rsidR="00C10B26" w:rsidRPr="007B2116">
        <w:rPr>
          <w:rFonts w:eastAsiaTheme="minorEastAsia" w:cs="Times New Roman"/>
          <w:i/>
          <w:szCs w:val="24"/>
          <w:vertAlign w:val="subscript"/>
        </w:rPr>
        <w:t>m</w:t>
      </w:r>
      <w:r w:rsidR="00C10B26" w:rsidRPr="007B2116">
        <w:rPr>
          <w:rFonts w:cs="Times New Roman"/>
          <w:color w:val="auto"/>
          <w:kern w:val="0"/>
          <w:szCs w:val="24"/>
          <w:lang w:eastAsia="fr-FR"/>
        </w:rPr>
        <w:t xml:space="preserve"> </w:t>
      </w:r>
      <w:r w:rsidR="00C10B26" w:rsidRPr="00C10B26">
        <w:rPr>
          <w:rFonts w:cs="Times New Roman"/>
          <w:color w:val="auto"/>
          <w:kern w:val="0"/>
          <w:szCs w:val="24"/>
          <w:lang w:eastAsia="fr-FR"/>
        </w:rPr>
        <w:t xml:space="preserve">of </w:t>
      </w:r>
      <w:proofErr w:type="spellStart"/>
      <w:r w:rsidR="00C10B26" w:rsidRPr="00C10B26">
        <w:rPr>
          <w:rFonts w:cs="Times New Roman"/>
          <w:color w:val="auto"/>
          <w:kern w:val="0"/>
          <w:szCs w:val="24"/>
          <w:lang w:eastAsia="fr-FR"/>
        </w:rPr>
        <w:t>i</w:t>
      </w:r>
      <w:proofErr w:type="spellEnd"/>
      <w:r w:rsidR="00C10B26" w:rsidRPr="00C10B26">
        <w:rPr>
          <w:rFonts w:cs="Times New Roman"/>
          <w:color w:val="auto"/>
          <w:kern w:val="0"/>
          <w:szCs w:val="24"/>
          <w:lang w:eastAsia="fr-FR"/>
        </w:rPr>
        <w:t xml:space="preserve">-motifs in the given sub-universe. For </w:t>
      </w:r>
      <w:proofErr w:type="spellStart"/>
      <w:r w:rsidR="00C10B26" w:rsidRPr="007B2116">
        <w:rPr>
          <w:rFonts w:eastAsiaTheme="minorEastAsia" w:cs="Times New Roman"/>
          <w:i/>
          <w:szCs w:val="24"/>
        </w:rPr>
        <w:t>pH</w:t>
      </w:r>
      <w:r w:rsidR="00C10B26" w:rsidRPr="007B2116">
        <w:rPr>
          <w:rFonts w:eastAsiaTheme="minorEastAsia" w:cs="Times New Roman"/>
          <w:i/>
          <w:szCs w:val="24"/>
          <w:vertAlign w:val="subscript"/>
        </w:rPr>
        <w:t>T</w:t>
      </w:r>
      <w:proofErr w:type="spellEnd"/>
      <w:r w:rsidR="00C10B26" w:rsidRPr="00C10B26">
        <w:rPr>
          <w:rFonts w:cs="Times New Roman"/>
          <w:color w:val="auto"/>
          <w:kern w:val="0"/>
          <w:szCs w:val="24"/>
          <w:lang w:eastAsia="fr-FR"/>
        </w:rPr>
        <w:t xml:space="preserve">, the chosen equation </w:t>
      </w:r>
      <w:ins w:id="879" w:author="Alex" w:date="2020-04-20T17:39:00Z">
        <w:r w:rsidR="009717C4">
          <w:rPr>
            <w:rFonts w:cs="Times New Roman"/>
            <w:color w:val="auto"/>
            <w:kern w:val="0"/>
            <w:szCs w:val="24"/>
            <w:lang w:eastAsia="fr-FR"/>
          </w:rPr>
          <w:t>outlines the observed stabilizing role of the length of the central spacer</w:t>
        </w:r>
      </w:ins>
      <w:del w:id="880" w:author="Alex" w:date="2020-04-20T17:39:00Z">
        <w:r w:rsidR="00C10B26" w:rsidRPr="00C10B26" w:rsidDel="009717C4">
          <w:rPr>
            <w:rFonts w:cs="Times New Roman"/>
            <w:color w:val="auto"/>
            <w:kern w:val="0"/>
            <w:szCs w:val="24"/>
            <w:lang w:eastAsia="fr-FR"/>
          </w:rPr>
          <w:delText xml:space="preserve">makes use of C, </w:delText>
        </w:r>
        <w:r w:rsidR="00C10B26" w:rsidRPr="00B51809" w:rsidDel="009717C4">
          <w:rPr>
            <w:rFonts w:cs="Times New Roman"/>
            <w:color w:val="auto"/>
            <w:kern w:val="0"/>
            <w:szCs w:val="24"/>
            <w:lang w:eastAsia="fr-FR"/>
          </w:rPr>
          <w:delText>T2</w:delText>
        </w:r>
        <w:r w:rsidR="009320C7" w:rsidRPr="00B51809" w:rsidDel="009717C4">
          <w:rPr>
            <w:rFonts w:cs="Times New Roman"/>
            <w:color w:val="auto"/>
            <w:kern w:val="0"/>
            <w:szCs w:val="24"/>
            <w:lang w:eastAsia="fr-FR"/>
          </w:rPr>
          <w:delText xml:space="preserve"> (central loop)</w:delText>
        </w:r>
        <w:r w:rsidR="00C10B26" w:rsidRPr="00B51809" w:rsidDel="009717C4">
          <w:rPr>
            <w:rFonts w:cs="Times New Roman"/>
            <w:color w:val="auto"/>
            <w:kern w:val="0"/>
            <w:szCs w:val="24"/>
            <w:lang w:eastAsia="fr-FR"/>
          </w:rPr>
          <w:delText xml:space="preserve"> and</w:delText>
        </w:r>
        <w:r w:rsidR="00C10B26" w:rsidRPr="00C10B26" w:rsidDel="009717C4">
          <w:rPr>
            <w:rFonts w:cs="Times New Roman"/>
            <w:color w:val="auto"/>
            <w:kern w:val="0"/>
            <w:szCs w:val="24"/>
            <w:lang w:eastAsia="fr-FR"/>
          </w:rPr>
          <w:delText xml:space="preserve"> length (in turn dictated by the C-tract and </w:delText>
        </w:r>
        <w:r w:rsidR="007E73F7" w:rsidDel="009717C4">
          <w:rPr>
            <w:rFonts w:cs="Times New Roman"/>
            <w:color w:val="auto"/>
            <w:kern w:val="0"/>
            <w:szCs w:val="24"/>
            <w:lang w:eastAsia="fr-FR"/>
          </w:rPr>
          <w:delText>spacer</w:delText>
        </w:r>
        <w:r w:rsidR="00C10B26" w:rsidRPr="00C10B26" w:rsidDel="009717C4">
          <w:rPr>
            <w:rFonts w:cs="Times New Roman"/>
            <w:color w:val="auto"/>
            <w:kern w:val="0"/>
            <w:szCs w:val="24"/>
            <w:lang w:eastAsia="fr-FR"/>
          </w:rPr>
          <w:delText xml:space="preserve"> lengths) to define its value</w:delText>
        </w:r>
      </w:del>
      <w:ins w:id="881" w:author="Alex" w:date="2020-04-20T17:39:00Z">
        <w:r w:rsidR="009717C4">
          <w:rPr>
            <w:rFonts w:cs="Times New Roman"/>
            <w:color w:val="auto"/>
            <w:kern w:val="0"/>
            <w:szCs w:val="24"/>
            <w:lang w:eastAsia="fr-FR"/>
          </w:rPr>
          <w:t>.</w:t>
        </w:r>
      </w:ins>
      <w:del w:id="882" w:author="Alex" w:date="2020-04-20T17:39:00Z">
        <w:r w:rsidR="00C10B26" w:rsidRPr="00C10B26" w:rsidDel="009717C4">
          <w:rPr>
            <w:rFonts w:cs="Times New Roman"/>
            <w:color w:val="auto"/>
            <w:kern w:val="0"/>
            <w:szCs w:val="24"/>
            <w:lang w:eastAsia="fr-FR"/>
          </w:rPr>
          <w:delText>.</w:delText>
        </w:r>
      </w:del>
      <w:r w:rsidR="00C10B26" w:rsidRPr="00C10B26">
        <w:rPr>
          <w:rFonts w:cs="Times New Roman"/>
          <w:color w:val="auto"/>
          <w:kern w:val="0"/>
          <w:szCs w:val="24"/>
          <w:lang w:eastAsia="fr-FR"/>
        </w:rPr>
        <w:t xml:space="preserve"> </w:t>
      </w:r>
      <w:ins w:id="883" w:author="Alex" w:date="2020-04-20T17:40:00Z">
        <w:r w:rsidR="009717C4">
          <w:rPr>
            <w:rFonts w:cs="Times New Roman"/>
            <w:color w:val="auto"/>
            <w:kern w:val="0"/>
            <w:szCs w:val="24"/>
            <w:lang w:eastAsia="fr-FR"/>
          </w:rPr>
          <w:t>Overall, e</w:t>
        </w:r>
      </w:ins>
      <w:del w:id="884" w:author="Alex" w:date="2020-04-20T17:40:00Z">
        <w:r w:rsidR="00C10B26" w:rsidDel="009717C4">
          <w:rPr>
            <w:rFonts w:cs="Times New Roman"/>
            <w:color w:val="auto"/>
            <w:kern w:val="0"/>
            <w:szCs w:val="24"/>
            <w:lang w:eastAsia="fr-FR"/>
          </w:rPr>
          <w:delText>E</w:delText>
        </w:r>
      </w:del>
      <w:r w:rsidR="00C10B26" w:rsidRPr="00C10B26">
        <w:rPr>
          <w:rFonts w:cs="Times New Roman"/>
          <w:color w:val="auto"/>
          <w:kern w:val="0"/>
          <w:szCs w:val="24"/>
          <w:lang w:eastAsia="fr-FR"/>
        </w:rPr>
        <w:t>quation</w:t>
      </w:r>
      <w:r w:rsidR="00C10B26">
        <w:rPr>
          <w:rFonts w:cs="Times New Roman"/>
          <w:color w:val="auto"/>
          <w:kern w:val="0"/>
          <w:szCs w:val="24"/>
          <w:lang w:eastAsia="fr-FR"/>
        </w:rPr>
        <w:t>s</w:t>
      </w:r>
      <w:r w:rsidR="00C10B26" w:rsidRPr="00C10B26">
        <w:rPr>
          <w:rFonts w:cs="Times New Roman"/>
          <w:color w:val="auto"/>
          <w:kern w:val="0"/>
          <w:szCs w:val="24"/>
          <w:lang w:eastAsia="fr-FR"/>
        </w:rPr>
        <w:t xml:space="preserve"> </w:t>
      </w:r>
      <w:del w:id="885" w:author="Alex" w:date="2020-04-20T17:40:00Z">
        <w:r w:rsidR="00C10B26" w:rsidRPr="00C10B26" w:rsidDel="009717C4">
          <w:rPr>
            <w:rFonts w:cs="Times New Roman"/>
            <w:color w:val="auto"/>
            <w:kern w:val="0"/>
            <w:szCs w:val="24"/>
            <w:lang w:eastAsia="fr-FR"/>
          </w:rPr>
          <w:delText xml:space="preserve">using C and all </w:delText>
        </w:r>
        <w:r w:rsidR="009320C7" w:rsidDel="009717C4">
          <w:rPr>
            <w:rFonts w:cs="Times New Roman"/>
            <w:color w:val="auto"/>
            <w:kern w:val="0"/>
            <w:szCs w:val="24"/>
            <w:lang w:eastAsia="fr-FR"/>
          </w:rPr>
          <w:delText>three</w:delText>
        </w:r>
        <w:r w:rsidR="00C10B26" w:rsidRPr="00C10B26" w:rsidDel="009717C4">
          <w:rPr>
            <w:rFonts w:cs="Times New Roman"/>
            <w:color w:val="auto"/>
            <w:kern w:val="0"/>
            <w:szCs w:val="24"/>
            <w:lang w:eastAsia="fr-FR"/>
          </w:rPr>
          <w:delText xml:space="preserve"> </w:delText>
        </w:r>
        <w:r w:rsidR="007E73F7" w:rsidDel="009717C4">
          <w:rPr>
            <w:rFonts w:cs="Times New Roman"/>
            <w:color w:val="auto"/>
            <w:kern w:val="0"/>
            <w:szCs w:val="24"/>
            <w:lang w:eastAsia="fr-FR"/>
          </w:rPr>
          <w:delText>spacer</w:delText>
        </w:r>
        <w:r w:rsidR="00C10B26" w:rsidRPr="00C10B26" w:rsidDel="009717C4">
          <w:rPr>
            <w:rFonts w:cs="Times New Roman"/>
            <w:color w:val="auto"/>
            <w:kern w:val="0"/>
            <w:szCs w:val="24"/>
            <w:lang w:eastAsia="fr-FR"/>
          </w:rPr>
          <w:delText xml:space="preserve"> lengths </w:delText>
        </w:r>
      </w:del>
      <w:r w:rsidR="00C10B26">
        <w:rPr>
          <w:rFonts w:cs="Times New Roman"/>
          <w:color w:val="auto"/>
          <w:kern w:val="0"/>
          <w:szCs w:val="24"/>
          <w:lang w:eastAsia="fr-FR"/>
        </w:rPr>
        <w:t>would perform better</w:t>
      </w:r>
      <w:ins w:id="886" w:author="Alex" w:date="2020-04-20T17:40:00Z">
        <w:r w:rsidR="009717C4">
          <w:rPr>
            <w:rFonts w:cs="Times New Roman"/>
            <w:color w:val="auto"/>
            <w:kern w:val="0"/>
            <w:szCs w:val="24"/>
            <w:lang w:eastAsia="fr-FR"/>
          </w:rPr>
          <w:t xml:space="preserve"> as we expand the investigated space of </w:t>
        </w:r>
        <w:proofErr w:type="spellStart"/>
        <w:r w:rsidR="009717C4">
          <w:rPr>
            <w:rFonts w:cs="Times New Roman"/>
            <w:color w:val="auto"/>
            <w:kern w:val="0"/>
            <w:szCs w:val="24"/>
            <w:lang w:eastAsia="fr-FR"/>
          </w:rPr>
          <w:t>i</w:t>
        </w:r>
        <w:proofErr w:type="spellEnd"/>
        <w:r w:rsidR="009717C4">
          <w:rPr>
            <w:rFonts w:cs="Times New Roman"/>
            <w:color w:val="auto"/>
            <w:kern w:val="0"/>
            <w:szCs w:val="24"/>
            <w:lang w:eastAsia="fr-FR"/>
          </w:rPr>
          <w:t>-motif sequences in future, by including sequences with varying C-tract lengths and spacer length</w:t>
        </w:r>
      </w:ins>
      <w:ins w:id="887" w:author="Alex" w:date="2020-04-20T17:41:00Z">
        <w:r w:rsidR="009717C4">
          <w:rPr>
            <w:rFonts w:cs="Times New Roman"/>
            <w:color w:val="auto"/>
            <w:kern w:val="0"/>
            <w:szCs w:val="24"/>
            <w:lang w:eastAsia="fr-FR"/>
          </w:rPr>
          <w:t xml:space="preserve"> relations.</w:t>
        </w:r>
      </w:ins>
      <w:del w:id="888" w:author="Alex" w:date="2020-04-20T17:40:00Z">
        <w:r w:rsidR="00C10B26" w:rsidDel="009717C4">
          <w:rPr>
            <w:rFonts w:cs="Times New Roman"/>
            <w:color w:val="auto"/>
            <w:kern w:val="0"/>
            <w:szCs w:val="24"/>
            <w:lang w:eastAsia="fr-FR"/>
          </w:rPr>
          <w:delText xml:space="preserve">, </w:delText>
        </w:r>
        <w:r w:rsidR="00C10B26" w:rsidRPr="00C10B26" w:rsidDel="009717C4">
          <w:rPr>
            <w:rFonts w:cs="Times New Roman"/>
            <w:color w:val="auto"/>
            <w:kern w:val="0"/>
            <w:szCs w:val="24"/>
            <w:lang w:eastAsia="fr-FR"/>
          </w:rPr>
          <w:delText xml:space="preserve">but </w:delText>
        </w:r>
        <w:r w:rsidR="00C10B26" w:rsidDel="009717C4">
          <w:rPr>
            <w:rFonts w:cs="Times New Roman"/>
            <w:color w:val="auto"/>
            <w:kern w:val="0"/>
            <w:szCs w:val="24"/>
            <w:lang w:eastAsia="fr-FR"/>
          </w:rPr>
          <w:delText>are</w:delText>
        </w:r>
        <w:r w:rsidR="00C10B26" w:rsidRPr="00C10B26" w:rsidDel="009717C4">
          <w:rPr>
            <w:rFonts w:cs="Times New Roman"/>
            <w:color w:val="auto"/>
            <w:kern w:val="0"/>
            <w:szCs w:val="24"/>
            <w:lang w:eastAsia="fr-FR"/>
          </w:rPr>
          <w:delText xml:space="preserve"> more complex</w:delText>
        </w:r>
      </w:del>
      <w:del w:id="889" w:author="Alex" w:date="2020-04-20T17:41:00Z">
        <w:r w:rsidR="00C10B26" w:rsidRPr="00C10B26" w:rsidDel="009717C4">
          <w:rPr>
            <w:rFonts w:cs="Times New Roman"/>
            <w:color w:val="auto"/>
            <w:kern w:val="0"/>
            <w:szCs w:val="24"/>
            <w:lang w:eastAsia="fr-FR"/>
          </w:rPr>
          <w:delText xml:space="preserve">. </w:delText>
        </w:r>
      </w:del>
    </w:p>
    <w:p w14:paraId="61B17615" w14:textId="77777777" w:rsidR="009717C4" w:rsidRDefault="009717C4" w:rsidP="009717C4">
      <w:pPr>
        <w:widowControl/>
        <w:rPr>
          <w:ins w:id="890" w:author="Alex" w:date="2020-04-20T17:41:00Z"/>
          <w:rFonts w:cs="Times New Roman"/>
          <w:color w:val="FF0000"/>
          <w:szCs w:val="24"/>
        </w:rPr>
      </w:pPr>
    </w:p>
    <w:p w14:paraId="2E190384" w14:textId="77777777" w:rsidR="003F1CC0" w:rsidRPr="009717C4" w:rsidRDefault="003F1CC0" w:rsidP="009717C4">
      <w:pPr>
        <w:widowControl/>
        <w:rPr>
          <w:rFonts w:cs="Times New Roman"/>
          <w:b/>
          <w:szCs w:val="24"/>
          <w:rPrChange w:id="891" w:author="Alex" w:date="2020-04-20T17:41:00Z">
            <w:rPr>
              <w:rFonts w:cs="Times New Roman"/>
              <w:b/>
              <w:i/>
              <w:szCs w:val="24"/>
            </w:rPr>
          </w:rPrChange>
        </w:rPr>
      </w:pPr>
    </w:p>
    <w:p w14:paraId="6CA6828D" w14:textId="5165F918" w:rsidR="0032517E" w:rsidRPr="003F1CC0" w:rsidRDefault="007B732C" w:rsidP="0032517E">
      <w:pPr>
        <w:widowControl/>
        <w:rPr>
          <w:rFonts w:cs="Times New Roman"/>
          <w:color w:val="FF0000"/>
          <w:szCs w:val="24"/>
        </w:rPr>
      </w:pPr>
      <w:r w:rsidRPr="00B72710">
        <w:rPr>
          <w:rFonts w:cs="Times New Roman"/>
          <w:b/>
          <w:szCs w:val="24"/>
        </w:rPr>
        <w:lastRenderedPageBreak/>
        <w:t>Comparing these predictions</w:t>
      </w:r>
      <w:r w:rsidRPr="003F1CC0">
        <w:rPr>
          <w:rFonts w:cs="Times New Roman"/>
          <w:b/>
          <w:i/>
          <w:szCs w:val="24"/>
        </w:rPr>
        <w:t xml:space="preserve">. </w:t>
      </w:r>
      <w:r w:rsidRPr="003F1CC0">
        <w:rPr>
          <w:rFonts w:cs="Times New Roman"/>
          <w:color w:val="auto"/>
          <w:szCs w:val="24"/>
        </w:rPr>
        <w:t xml:space="preserve">With a restricted sub-universe of the C/T-based </w:t>
      </w:r>
      <w:proofErr w:type="spellStart"/>
      <w:r w:rsidRPr="003F1CC0">
        <w:rPr>
          <w:rFonts w:cs="Times New Roman"/>
          <w:color w:val="auto"/>
          <w:szCs w:val="24"/>
        </w:rPr>
        <w:t>i</w:t>
      </w:r>
      <w:proofErr w:type="spellEnd"/>
      <w:r w:rsidRPr="003F1CC0">
        <w:rPr>
          <w:rFonts w:cs="Times New Roman"/>
          <w:color w:val="auto"/>
          <w:szCs w:val="24"/>
        </w:rPr>
        <w:t xml:space="preserve">-motifs, </w:t>
      </w:r>
      <w:r w:rsidR="0032517E" w:rsidRPr="003F1CC0">
        <w:rPr>
          <w:rFonts w:cs="Times New Roman"/>
          <w:color w:val="auto"/>
          <w:szCs w:val="24"/>
        </w:rPr>
        <w:t>the</w:t>
      </w:r>
      <w:r w:rsidRPr="003F1CC0">
        <w:rPr>
          <w:rFonts w:cs="Times New Roman"/>
          <w:color w:val="auto"/>
          <w:szCs w:val="24"/>
        </w:rPr>
        <w:t xml:space="preserve"> three approaches </w:t>
      </w:r>
      <w:r w:rsidR="0032517E" w:rsidRPr="003F1CC0">
        <w:rPr>
          <w:rFonts w:cs="Times New Roman"/>
          <w:color w:val="auto"/>
          <w:szCs w:val="24"/>
        </w:rPr>
        <w:t>described above perform reasonably well, allowing fairly accurate</w:t>
      </w:r>
      <w:r w:rsidRPr="003F1CC0">
        <w:rPr>
          <w:rFonts w:cs="Times New Roman"/>
          <w:color w:val="auto"/>
          <w:szCs w:val="24"/>
        </w:rPr>
        <w:t xml:space="preserve"> </w:t>
      </w:r>
      <w:r w:rsidR="0032517E" w:rsidRPr="003F1CC0">
        <w:rPr>
          <w:rFonts w:eastAsiaTheme="minorEastAsia" w:cs="Times New Roman"/>
          <w:i/>
          <w:szCs w:val="24"/>
        </w:rPr>
        <w:t>T</w:t>
      </w:r>
      <w:r w:rsidR="0032517E" w:rsidRPr="003F1CC0">
        <w:rPr>
          <w:rFonts w:eastAsiaTheme="minorEastAsia" w:cs="Times New Roman"/>
          <w:i/>
          <w:szCs w:val="24"/>
          <w:vertAlign w:val="subscript"/>
        </w:rPr>
        <w:t>m</w:t>
      </w:r>
      <w:r w:rsidR="0032517E" w:rsidRPr="003F1CC0">
        <w:rPr>
          <w:rFonts w:cs="Times New Roman"/>
          <w:color w:val="auto"/>
          <w:kern w:val="0"/>
          <w:szCs w:val="24"/>
          <w:lang w:eastAsia="fr-FR"/>
        </w:rPr>
        <w:t xml:space="preserve"> </w:t>
      </w:r>
      <w:r w:rsidRPr="003F1CC0">
        <w:rPr>
          <w:rFonts w:cs="Times New Roman"/>
          <w:color w:val="auto"/>
          <w:szCs w:val="24"/>
        </w:rPr>
        <w:t xml:space="preserve">and </w:t>
      </w:r>
      <w:proofErr w:type="spellStart"/>
      <w:r w:rsidR="0032517E" w:rsidRPr="003F1CC0">
        <w:rPr>
          <w:rFonts w:eastAsiaTheme="minorEastAsia" w:cs="Times New Roman"/>
          <w:i/>
          <w:szCs w:val="24"/>
        </w:rPr>
        <w:t>pH</w:t>
      </w:r>
      <w:r w:rsidR="0032517E" w:rsidRPr="003F1CC0">
        <w:rPr>
          <w:rFonts w:eastAsiaTheme="minorEastAsia" w:cs="Times New Roman"/>
          <w:i/>
          <w:szCs w:val="24"/>
          <w:vertAlign w:val="subscript"/>
        </w:rPr>
        <w:t>T</w:t>
      </w:r>
      <w:proofErr w:type="spellEnd"/>
      <w:r w:rsidR="0032517E" w:rsidRPr="003F1CC0">
        <w:rPr>
          <w:rFonts w:eastAsiaTheme="minorEastAsia" w:cs="Times New Roman"/>
          <w:b/>
          <w:szCs w:val="24"/>
        </w:rPr>
        <w:t xml:space="preserve"> </w:t>
      </w:r>
      <w:r w:rsidRPr="003F1CC0">
        <w:rPr>
          <w:rFonts w:cs="Times New Roman"/>
          <w:color w:val="auto"/>
          <w:szCs w:val="24"/>
        </w:rPr>
        <w:t>prediction</w:t>
      </w:r>
      <w:r w:rsidR="0032517E" w:rsidRPr="003F1CC0">
        <w:rPr>
          <w:rFonts w:cs="Times New Roman"/>
          <w:color w:val="auto"/>
          <w:szCs w:val="24"/>
        </w:rPr>
        <w:t>s</w:t>
      </w:r>
      <w:r w:rsidRPr="003F1CC0">
        <w:rPr>
          <w:rFonts w:cs="Times New Roman"/>
          <w:color w:val="auto"/>
          <w:szCs w:val="24"/>
        </w:rPr>
        <w:t xml:space="preserve">. </w:t>
      </w:r>
      <w:commentRangeStart w:id="892"/>
      <w:r w:rsidRPr="003F1CC0">
        <w:rPr>
          <w:rFonts w:cs="Times New Roman"/>
          <w:color w:val="auto"/>
          <w:szCs w:val="24"/>
        </w:rPr>
        <w:t xml:space="preserve">For both parameters, the gradient boosting machines performed the best out of the three approaches. </w:t>
      </w:r>
      <w:commentRangeEnd w:id="892"/>
      <w:r w:rsidR="00253EA1">
        <w:rPr>
          <w:rStyle w:val="CommentReference"/>
        </w:rPr>
        <w:commentReference w:id="892"/>
      </w:r>
      <w:r w:rsidR="003F1CC0" w:rsidRPr="003F1CC0">
        <w:rPr>
          <w:rFonts w:cs="Times New Roman"/>
          <w:color w:val="auto"/>
          <w:szCs w:val="24"/>
        </w:rPr>
        <w:t xml:space="preserve">Unsurprisingly, </w:t>
      </w:r>
      <w:proofErr w:type="spellStart"/>
      <w:r w:rsidR="003F1CC0" w:rsidRPr="003F1CC0">
        <w:rPr>
          <w:rFonts w:cs="Times New Roman"/>
          <w:color w:val="auto"/>
          <w:szCs w:val="24"/>
        </w:rPr>
        <w:t>Eureqa</w:t>
      </w:r>
      <w:proofErr w:type="spellEnd"/>
      <w:r w:rsidR="003F1CC0" w:rsidRPr="003F1CC0">
        <w:rPr>
          <w:rFonts w:cs="Times New Roman"/>
          <w:color w:val="auto"/>
          <w:szCs w:val="24"/>
        </w:rPr>
        <w:t xml:space="preserve"> results agree with GBM’s </w:t>
      </w:r>
      <w:ins w:id="893" w:author="Alex" w:date="2020-04-20T17:42:00Z">
        <w:r w:rsidR="009717C4">
          <w:rPr>
            <w:rFonts w:cs="Times New Roman"/>
            <w:color w:val="auto"/>
            <w:szCs w:val="24"/>
          </w:rPr>
          <w:t xml:space="preserve">in </w:t>
        </w:r>
      </w:ins>
      <w:r w:rsidR="003F1CC0" w:rsidRPr="003F1CC0">
        <w:rPr>
          <w:rFonts w:cs="Times New Roman"/>
          <w:color w:val="auto"/>
          <w:szCs w:val="24"/>
        </w:rPr>
        <w:t xml:space="preserve">that </w:t>
      </w:r>
      <w:r w:rsidR="003F1CC0">
        <w:rPr>
          <w:rFonts w:cs="Times New Roman"/>
          <w:color w:val="auto"/>
          <w:szCs w:val="24"/>
        </w:rPr>
        <w:t>C-</w:t>
      </w:r>
      <w:del w:id="894" w:author="Alex" w:date="2020-04-20T17:42:00Z">
        <w:r w:rsidR="003F1CC0" w:rsidDel="009717C4">
          <w:rPr>
            <w:rFonts w:cs="Times New Roman"/>
            <w:color w:val="auto"/>
            <w:szCs w:val="24"/>
          </w:rPr>
          <w:delText xml:space="preserve">track </w:delText>
        </w:r>
      </w:del>
      <w:ins w:id="895" w:author="Alex" w:date="2020-04-20T17:42:00Z">
        <w:r w:rsidR="009717C4">
          <w:rPr>
            <w:rFonts w:cs="Times New Roman"/>
            <w:color w:val="auto"/>
            <w:szCs w:val="24"/>
          </w:rPr>
          <w:t xml:space="preserve">tract </w:t>
        </w:r>
      </w:ins>
      <w:r w:rsidR="003F1CC0">
        <w:rPr>
          <w:rFonts w:cs="Times New Roman"/>
          <w:color w:val="auto"/>
          <w:szCs w:val="24"/>
        </w:rPr>
        <w:t>length</w:t>
      </w:r>
      <w:r w:rsidR="003F1CC0" w:rsidRPr="003F1CC0">
        <w:rPr>
          <w:rFonts w:cs="Times New Roman"/>
          <w:color w:val="auto"/>
          <w:szCs w:val="24"/>
        </w:rPr>
        <w:t xml:space="preserve"> is </w:t>
      </w:r>
      <w:del w:id="896" w:author="Alex" w:date="2020-04-20T17:44:00Z">
        <w:r w:rsidR="003F1CC0" w:rsidRPr="003F1CC0" w:rsidDel="00D3432C">
          <w:rPr>
            <w:rFonts w:cs="Times New Roman"/>
            <w:color w:val="auto"/>
            <w:szCs w:val="24"/>
          </w:rPr>
          <w:delText xml:space="preserve">very </w:delText>
        </w:r>
      </w:del>
      <w:ins w:id="897" w:author="Alex" w:date="2020-04-20T17:44:00Z">
        <w:r w:rsidR="00D3432C">
          <w:rPr>
            <w:rFonts w:cs="Times New Roman"/>
            <w:color w:val="auto"/>
            <w:szCs w:val="24"/>
          </w:rPr>
          <w:t>far more</w:t>
        </w:r>
        <w:r w:rsidR="00D3432C" w:rsidRPr="003F1CC0">
          <w:rPr>
            <w:rFonts w:cs="Times New Roman"/>
            <w:color w:val="auto"/>
            <w:szCs w:val="24"/>
          </w:rPr>
          <w:t xml:space="preserve"> </w:t>
        </w:r>
      </w:ins>
      <w:r w:rsidR="003F1CC0" w:rsidRPr="003F1CC0">
        <w:rPr>
          <w:rFonts w:cs="Times New Roman"/>
          <w:color w:val="auto"/>
          <w:szCs w:val="24"/>
        </w:rPr>
        <w:t xml:space="preserve">important in predicting the stability in terms of </w:t>
      </w:r>
      <w:r w:rsidR="003F1CC0" w:rsidRPr="003F1CC0">
        <w:rPr>
          <w:rFonts w:eastAsiaTheme="minorEastAsia" w:cs="Times New Roman"/>
          <w:i/>
          <w:szCs w:val="24"/>
        </w:rPr>
        <w:t>T</w:t>
      </w:r>
      <w:r w:rsidR="003F1CC0" w:rsidRPr="003F1CC0">
        <w:rPr>
          <w:rFonts w:eastAsiaTheme="minorEastAsia" w:cs="Times New Roman"/>
          <w:i/>
          <w:szCs w:val="24"/>
          <w:vertAlign w:val="subscript"/>
        </w:rPr>
        <w:t>m</w:t>
      </w:r>
      <w:r w:rsidR="003F1CC0" w:rsidRPr="003F1CC0">
        <w:rPr>
          <w:rFonts w:cs="Times New Roman"/>
          <w:color w:val="auto"/>
          <w:kern w:val="0"/>
          <w:szCs w:val="24"/>
          <w:lang w:eastAsia="fr-FR"/>
        </w:rPr>
        <w:t xml:space="preserve"> </w:t>
      </w:r>
      <w:r w:rsidR="003F1CC0" w:rsidRPr="003F1CC0">
        <w:rPr>
          <w:rFonts w:cs="Times New Roman"/>
          <w:color w:val="auto"/>
          <w:szCs w:val="24"/>
        </w:rPr>
        <w:t xml:space="preserve">and </w:t>
      </w:r>
      <w:proofErr w:type="spellStart"/>
      <w:r w:rsidR="003F1CC0" w:rsidRPr="003F1CC0">
        <w:rPr>
          <w:rFonts w:eastAsiaTheme="minorEastAsia" w:cs="Times New Roman"/>
          <w:i/>
          <w:szCs w:val="24"/>
        </w:rPr>
        <w:t>pH</w:t>
      </w:r>
      <w:r w:rsidR="003F1CC0" w:rsidRPr="003F1CC0">
        <w:rPr>
          <w:rFonts w:eastAsiaTheme="minorEastAsia" w:cs="Times New Roman"/>
          <w:i/>
          <w:szCs w:val="24"/>
          <w:vertAlign w:val="subscript"/>
        </w:rPr>
        <w:t>T</w:t>
      </w:r>
      <w:proofErr w:type="spellEnd"/>
      <w:r w:rsidR="003F1CC0" w:rsidRPr="003F1CC0">
        <w:rPr>
          <w:rFonts w:eastAsiaTheme="minorEastAsia" w:cs="Times New Roman"/>
          <w:b/>
          <w:szCs w:val="24"/>
        </w:rPr>
        <w:t xml:space="preserve"> </w:t>
      </w:r>
      <w:r w:rsidR="003F1CC0" w:rsidRPr="003F1CC0">
        <w:rPr>
          <w:rFonts w:cs="Times New Roman"/>
          <w:color w:val="auto"/>
          <w:szCs w:val="24"/>
        </w:rPr>
        <w:t xml:space="preserve">of this sub-universe of </w:t>
      </w:r>
      <w:proofErr w:type="spellStart"/>
      <w:r w:rsidR="003F1CC0" w:rsidRPr="003F1CC0">
        <w:rPr>
          <w:rFonts w:cs="Times New Roman"/>
          <w:color w:val="auto"/>
          <w:szCs w:val="24"/>
        </w:rPr>
        <w:t>i</w:t>
      </w:r>
      <w:proofErr w:type="spellEnd"/>
      <w:r w:rsidR="003F1CC0" w:rsidRPr="003F1CC0">
        <w:rPr>
          <w:rFonts w:cs="Times New Roman"/>
          <w:color w:val="auto"/>
          <w:szCs w:val="24"/>
        </w:rPr>
        <w:t>-motifs</w:t>
      </w:r>
      <w:r w:rsidR="003F1CC0">
        <w:rPr>
          <w:rFonts w:cs="Times New Roman"/>
          <w:color w:val="auto"/>
          <w:szCs w:val="24"/>
        </w:rPr>
        <w:t xml:space="preserve">, as already visible from the plots shown in </w:t>
      </w:r>
      <w:r w:rsidR="003F1CC0" w:rsidRPr="003F1CC0">
        <w:rPr>
          <w:rFonts w:cs="Times New Roman"/>
          <w:b/>
          <w:color w:val="auto"/>
          <w:szCs w:val="24"/>
        </w:rPr>
        <w:t xml:space="preserve">Figure </w:t>
      </w:r>
      <w:r w:rsidR="000D1C8B">
        <w:rPr>
          <w:rFonts w:cs="Times New Roman"/>
          <w:b/>
          <w:color w:val="auto"/>
          <w:szCs w:val="24"/>
        </w:rPr>
        <w:t>4</w:t>
      </w:r>
      <w:r w:rsidR="003F1CC0">
        <w:rPr>
          <w:rFonts w:cs="Times New Roman"/>
          <w:color w:val="auto"/>
          <w:szCs w:val="24"/>
        </w:rPr>
        <w:t>.</w:t>
      </w:r>
      <w:r w:rsidR="003F1CC0" w:rsidRPr="003F1CC0">
        <w:rPr>
          <w:rFonts w:cs="Times New Roman"/>
          <w:color w:val="auto"/>
          <w:szCs w:val="24"/>
        </w:rPr>
        <w:t xml:space="preserve"> </w:t>
      </w:r>
      <w:ins w:id="898" w:author="Alex" w:date="2020-04-20T17:42:00Z">
        <w:r w:rsidR="009717C4">
          <w:rPr>
            <w:rFonts w:cs="Times New Roman"/>
            <w:color w:val="FF0000"/>
            <w:szCs w:val="24"/>
          </w:rPr>
          <w:t xml:space="preserve">The </w:t>
        </w:r>
      </w:ins>
      <w:ins w:id="899" w:author="Alex" w:date="2020-04-20T17:44:00Z">
        <w:r w:rsidR="00D3432C">
          <w:rPr>
            <w:rFonts w:cs="Times New Roman"/>
            <w:color w:val="FF0000"/>
            <w:szCs w:val="24"/>
          </w:rPr>
          <w:t xml:space="preserve">distilled </w:t>
        </w:r>
      </w:ins>
      <w:ins w:id="900" w:author="Alex" w:date="2020-04-20T17:42:00Z">
        <w:r w:rsidR="009717C4">
          <w:rPr>
            <w:rFonts w:cs="Times New Roman"/>
            <w:color w:val="FF0000"/>
            <w:szCs w:val="24"/>
          </w:rPr>
          <w:t xml:space="preserve">simple </w:t>
        </w:r>
      </w:ins>
      <w:ins w:id="901" w:author="Alex" w:date="2020-04-20T17:44:00Z">
        <w:r w:rsidR="00D3432C">
          <w:rPr>
            <w:rFonts w:cs="Times New Roman"/>
            <w:color w:val="FF0000"/>
            <w:szCs w:val="24"/>
          </w:rPr>
          <w:t xml:space="preserve">mathematical </w:t>
        </w:r>
      </w:ins>
      <w:ins w:id="902" w:author="Alex" w:date="2020-04-20T17:42:00Z">
        <w:r w:rsidR="009717C4">
          <w:rPr>
            <w:rFonts w:cs="Times New Roman"/>
            <w:color w:val="FF0000"/>
            <w:szCs w:val="24"/>
          </w:rPr>
          <w:t xml:space="preserve">equation for </w:t>
        </w:r>
      </w:ins>
      <w:proofErr w:type="spellStart"/>
      <w:ins w:id="903" w:author="Alex" w:date="2020-04-20T17:43:00Z">
        <w:r w:rsidR="009717C4" w:rsidRPr="003F1CC0">
          <w:rPr>
            <w:rFonts w:eastAsiaTheme="minorEastAsia" w:cs="Times New Roman"/>
            <w:i/>
            <w:szCs w:val="24"/>
          </w:rPr>
          <w:t>pH</w:t>
        </w:r>
        <w:r w:rsidR="009717C4" w:rsidRPr="003F1CC0">
          <w:rPr>
            <w:rFonts w:eastAsiaTheme="minorEastAsia" w:cs="Times New Roman"/>
            <w:i/>
            <w:szCs w:val="24"/>
            <w:vertAlign w:val="subscript"/>
          </w:rPr>
          <w:t>T</w:t>
        </w:r>
      </w:ins>
      <w:proofErr w:type="spellEnd"/>
      <w:ins w:id="904" w:author="Alex" w:date="2020-04-20T17:42:00Z">
        <w:r w:rsidR="009717C4">
          <w:rPr>
            <w:rFonts w:cs="Times New Roman"/>
            <w:color w:val="FF0000"/>
            <w:szCs w:val="24"/>
          </w:rPr>
          <w:t xml:space="preserve"> also outlined the preferential role of the second spacer in stabilizing the </w:t>
        </w:r>
        <w:proofErr w:type="spellStart"/>
        <w:r w:rsidR="009717C4">
          <w:rPr>
            <w:rFonts w:cs="Times New Roman"/>
            <w:color w:val="FF0000"/>
            <w:szCs w:val="24"/>
          </w:rPr>
          <w:t>i</w:t>
        </w:r>
        <w:proofErr w:type="spellEnd"/>
        <w:r w:rsidR="009717C4">
          <w:rPr>
            <w:rFonts w:cs="Times New Roman"/>
            <w:color w:val="FF0000"/>
            <w:szCs w:val="24"/>
          </w:rPr>
          <w:t>-motif</w:t>
        </w:r>
      </w:ins>
      <w:ins w:id="905" w:author="Alex" w:date="2020-04-20T17:44:00Z">
        <w:r w:rsidR="00D3432C">
          <w:rPr>
            <w:rFonts w:cs="Times New Roman"/>
            <w:color w:val="FF0000"/>
            <w:szCs w:val="24"/>
          </w:rPr>
          <w:t>, in agreement with the experimental observations</w:t>
        </w:r>
      </w:ins>
      <w:ins w:id="906" w:author="Alex" w:date="2020-04-20T17:42:00Z">
        <w:r w:rsidR="009717C4">
          <w:rPr>
            <w:rFonts w:cs="Times New Roman"/>
            <w:color w:val="FF0000"/>
            <w:szCs w:val="24"/>
          </w:rPr>
          <w:t>.</w:t>
        </w:r>
      </w:ins>
      <w:ins w:id="907" w:author="Alex" w:date="2020-04-20T17:45:00Z">
        <w:r w:rsidR="00D3432C">
          <w:rPr>
            <w:rFonts w:cs="Times New Roman"/>
            <w:color w:val="FF0000"/>
            <w:szCs w:val="24"/>
          </w:rPr>
          <w:t xml:space="preserve"> In general, the models will become more extrapolatable as we increase the experimentally studie</w:t>
        </w:r>
      </w:ins>
      <w:ins w:id="908" w:author="Alex" w:date="2020-04-23T00:45:00Z">
        <w:r w:rsidR="00B51938">
          <w:rPr>
            <w:rFonts w:cs="Times New Roman"/>
            <w:color w:val="FF0000"/>
            <w:szCs w:val="24"/>
          </w:rPr>
          <w:t>d</w:t>
        </w:r>
      </w:ins>
      <w:ins w:id="909" w:author="Alex" w:date="2020-04-20T17:45:00Z">
        <w:r w:rsidR="00D3432C">
          <w:rPr>
            <w:rFonts w:cs="Times New Roman"/>
            <w:color w:val="FF0000"/>
            <w:szCs w:val="24"/>
          </w:rPr>
          <w:t xml:space="preserve"> sequence space by allowing a wider spread of </w:t>
        </w:r>
      </w:ins>
      <w:ins w:id="910" w:author="Alex" w:date="2020-04-20T17:46:00Z">
        <w:r w:rsidR="00D3432C">
          <w:rPr>
            <w:rFonts w:cs="Times New Roman"/>
            <w:color w:val="FF0000"/>
            <w:szCs w:val="24"/>
          </w:rPr>
          <w:t xml:space="preserve">the relations/ratios of the </w:t>
        </w:r>
      </w:ins>
      <w:ins w:id="911" w:author="Alex" w:date="2020-04-20T17:45:00Z">
        <w:r w:rsidR="00D3432C">
          <w:rPr>
            <w:rFonts w:cs="Times New Roman"/>
            <w:color w:val="FF0000"/>
            <w:szCs w:val="24"/>
          </w:rPr>
          <w:t>C-tract and spacer lengths</w:t>
        </w:r>
      </w:ins>
      <w:ins w:id="912" w:author="Alex" w:date="2020-04-20T17:46:00Z">
        <w:r w:rsidR="00D3432C">
          <w:rPr>
            <w:rFonts w:cs="Times New Roman"/>
            <w:color w:val="FF0000"/>
            <w:szCs w:val="24"/>
          </w:rPr>
          <w:t>.</w:t>
        </w:r>
      </w:ins>
    </w:p>
    <w:p w14:paraId="7F5D71ED" w14:textId="3C8FBF2B" w:rsidR="007B732C" w:rsidRPr="0032517E" w:rsidRDefault="007B732C" w:rsidP="005475D7">
      <w:pPr>
        <w:widowControl/>
        <w:rPr>
          <w:rFonts w:cs="Times New Roman"/>
          <w:b/>
          <w:i/>
          <w:szCs w:val="24"/>
        </w:rPr>
      </w:pPr>
    </w:p>
    <w:p w14:paraId="2F7E4B6D" w14:textId="2CF6490E" w:rsidR="005475D7" w:rsidRDefault="00017FBA" w:rsidP="005475D7">
      <w:pPr>
        <w:widowControl/>
        <w:rPr>
          <w:rFonts w:cs="Times New Roman"/>
          <w:color w:val="FF0000"/>
          <w:szCs w:val="24"/>
        </w:rPr>
      </w:pPr>
      <w:r w:rsidRPr="00B72710">
        <w:rPr>
          <w:b/>
          <w:szCs w:val="24"/>
        </w:rPr>
        <w:t>Stability</w:t>
      </w:r>
      <w:r w:rsidR="008F27E2" w:rsidRPr="00B72710">
        <w:rPr>
          <w:b/>
          <w:szCs w:val="24"/>
        </w:rPr>
        <w:t xml:space="preserve"> in vitro</w:t>
      </w:r>
      <w:r w:rsidRPr="00B72710">
        <w:rPr>
          <w:b/>
          <w:szCs w:val="24"/>
        </w:rPr>
        <w:t xml:space="preserve"> at </w:t>
      </w:r>
      <w:r w:rsidR="00CC62F9" w:rsidRPr="00B72710">
        <w:rPr>
          <w:b/>
          <w:szCs w:val="24"/>
        </w:rPr>
        <w:t>near-</w:t>
      </w:r>
      <w:r w:rsidRPr="00B72710">
        <w:rPr>
          <w:b/>
          <w:szCs w:val="24"/>
        </w:rPr>
        <w:t xml:space="preserve">neutral pH is still marginal, even for </w:t>
      </w:r>
      <w:r w:rsidR="00CC62F9" w:rsidRPr="00B72710">
        <w:rPr>
          <w:b/>
          <w:szCs w:val="24"/>
        </w:rPr>
        <w:t xml:space="preserve">the most stable </w:t>
      </w:r>
      <w:r w:rsidRPr="00B72710">
        <w:rPr>
          <w:b/>
          <w:szCs w:val="24"/>
        </w:rPr>
        <w:t>sequences</w:t>
      </w:r>
      <w:r w:rsidRPr="00B72710">
        <w:rPr>
          <w:szCs w:val="24"/>
        </w:rPr>
        <w:t>.</w:t>
      </w:r>
      <w:r w:rsidR="005C5882" w:rsidRPr="00B72710">
        <w:rPr>
          <w:szCs w:val="24"/>
        </w:rPr>
        <w:t xml:space="preserve"> </w:t>
      </w:r>
      <w:r w:rsidR="005C5882" w:rsidRPr="009A4CC6">
        <w:rPr>
          <w:rFonts w:eastAsiaTheme="minorEastAsia"/>
        </w:rPr>
        <w:t xml:space="preserve">Extrapolating maximum </w:t>
      </w:r>
      <w:proofErr w:type="spellStart"/>
      <w:r w:rsidR="005C5882" w:rsidRPr="009A4CC6">
        <w:rPr>
          <w:rFonts w:eastAsiaTheme="minorEastAsia"/>
          <w:i/>
        </w:rPr>
        <w:t>pH</w:t>
      </w:r>
      <w:r w:rsidR="005C5882" w:rsidRPr="009A4CC6">
        <w:rPr>
          <w:rFonts w:eastAsiaTheme="minorEastAsia"/>
          <w:i/>
          <w:vertAlign w:val="subscript"/>
        </w:rPr>
        <w:t>T</w:t>
      </w:r>
      <w:proofErr w:type="spellEnd"/>
      <w:r w:rsidR="005C5882" w:rsidRPr="009A4CC6">
        <w:rPr>
          <w:rFonts w:eastAsiaTheme="minorEastAsia"/>
        </w:rPr>
        <w:t xml:space="preserve"> and </w:t>
      </w:r>
      <w:r w:rsidR="005C5882" w:rsidRPr="009A4CC6">
        <w:rPr>
          <w:rFonts w:eastAsiaTheme="minorEastAsia"/>
          <w:i/>
        </w:rPr>
        <w:t>T</w:t>
      </w:r>
      <w:r w:rsidR="005C5882" w:rsidRPr="009A4CC6">
        <w:rPr>
          <w:rFonts w:eastAsiaTheme="minorEastAsia"/>
          <w:i/>
          <w:vertAlign w:val="subscript"/>
        </w:rPr>
        <w:t>m</w:t>
      </w:r>
      <w:r w:rsidR="005C5882" w:rsidRPr="009A4CC6">
        <w:rPr>
          <w:rFonts w:eastAsiaTheme="minorEastAsia"/>
        </w:rPr>
        <w:t xml:space="preserve"> values from the data provided in </w:t>
      </w:r>
      <w:r w:rsidR="005C5882" w:rsidRPr="009A4CC6">
        <w:rPr>
          <w:rFonts w:eastAsiaTheme="minorEastAsia"/>
          <w:b/>
        </w:rPr>
        <w:t>Figure 5C</w:t>
      </w:r>
      <w:r w:rsidR="005C5882" w:rsidRPr="009A4CC6">
        <w:rPr>
          <w:rFonts w:eastAsiaTheme="minorEastAsia"/>
        </w:rPr>
        <w:t xml:space="preserve"> would indicate plateaus of 7.28 and 27 </w:t>
      </w:r>
      <w:proofErr w:type="spellStart"/>
      <w:r w:rsidR="005C5882" w:rsidRPr="009A4CC6">
        <w:rPr>
          <w:rFonts w:eastAsiaTheme="minorEastAsia"/>
          <w:vertAlign w:val="superscript"/>
        </w:rPr>
        <w:t>o</w:t>
      </w:r>
      <w:r w:rsidR="005C5882" w:rsidRPr="009A4CC6">
        <w:rPr>
          <w:rFonts w:eastAsiaTheme="minorEastAsia"/>
        </w:rPr>
        <w:t>C</w:t>
      </w:r>
      <w:proofErr w:type="spellEnd"/>
      <w:r w:rsidR="005C5882" w:rsidRPr="009A4CC6">
        <w:rPr>
          <w:rFonts w:eastAsiaTheme="minorEastAsia"/>
        </w:rPr>
        <w:t xml:space="preserve"> at neutral pH, implying that </w:t>
      </w:r>
      <w:proofErr w:type="spellStart"/>
      <w:r w:rsidR="005C5882" w:rsidRPr="009A4CC6">
        <w:rPr>
          <w:rFonts w:eastAsiaTheme="minorEastAsia"/>
        </w:rPr>
        <w:t>i</w:t>
      </w:r>
      <w:proofErr w:type="spellEnd"/>
      <w:r w:rsidR="005C5882" w:rsidRPr="009A4CC6">
        <w:rPr>
          <w:rFonts w:eastAsiaTheme="minorEastAsia"/>
        </w:rPr>
        <w:t xml:space="preserve">-motif stabilized only by </w:t>
      </w:r>
      <w:r w:rsidR="005C5882" w:rsidRPr="009A4CC6">
        <w:rPr>
          <w:szCs w:val="24"/>
        </w:rPr>
        <w:t>C</w:t>
      </w:r>
      <w:r w:rsidR="005C5882" w:rsidRPr="009A4CC6">
        <w:rPr>
          <w:rFonts w:hint="eastAsia"/>
          <w:szCs w:val="24"/>
        </w:rPr>
        <w:t>·</w:t>
      </w:r>
      <w:r w:rsidR="005C5882" w:rsidRPr="009A4CC6">
        <w:rPr>
          <w:szCs w:val="24"/>
        </w:rPr>
        <w:t>C</w:t>
      </w:r>
      <w:r w:rsidR="005C5882" w:rsidRPr="009A4CC6">
        <w:rPr>
          <w:szCs w:val="24"/>
          <w:vertAlign w:val="superscript"/>
        </w:rPr>
        <w:t>+</w:t>
      </w:r>
      <w:r w:rsidR="005C5882" w:rsidRPr="009A4CC6">
        <w:rPr>
          <w:szCs w:val="24"/>
        </w:rPr>
        <w:t xml:space="preserve"> </w:t>
      </w:r>
      <w:r w:rsidR="005C5882" w:rsidRPr="009A4CC6">
        <w:rPr>
          <w:rFonts w:eastAsiaTheme="minorEastAsia"/>
        </w:rPr>
        <w:t>base pair itself, like sequences studied in this work, is barely stable under physiological conditions.</w:t>
      </w:r>
      <w:r w:rsidR="005475D7">
        <w:rPr>
          <w:rFonts w:eastAsiaTheme="minorEastAsia"/>
        </w:rPr>
        <w:t xml:space="preserve"> These results impact the predictions made: for example, with the formula obtained by </w:t>
      </w:r>
      <w:proofErr w:type="spellStart"/>
      <w:r w:rsidR="005475D7">
        <w:rPr>
          <w:rFonts w:eastAsiaTheme="minorEastAsia"/>
        </w:rPr>
        <w:t>Eureqa</w:t>
      </w:r>
      <w:proofErr w:type="spellEnd"/>
      <w:r w:rsidR="005475D7">
        <w:rPr>
          <w:rFonts w:eastAsiaTheme="minorEastAsia"/>
        </w:rPr>
        <w:t xml:space="preserve">, to obtain a pH of mid-transition of 7.0, one would need </w:t>
      </w:r>
      <w:commentRangeStart w:id="913"/>
      <w:r w:rsidR="005475D7">
        <w:rPr>
          <w:rFonts w:eastAsiaTheme="minorEastAsia"/>
        </w:rPr>
        <w:t xml:space="preserve">a </w:t>
      </w:r>
      <w:r w:rsidR="005475D7" w:rsidRPr="00A82A36">
        <w:rPr>
          <w:rFonts w:eastAsiaTheme="minorEastAsia"/>
          <w:highlight w:val="yellow"/>
        </w:rPr>
        <w:t xml:space="preserve">sequence containing </w:t>
      </w:r>
      <w:r w:rsidR="005475D7" w:rsidRPr="00E64EFC">
        <w:rPr>
          <w:rFonts w:eastAsiaTheme="minorEastAsia"/>
          <w:color w:val="FF0000"/>
          <w:highlight w:val="yellow"/>
        </w:rPr>
        <w:t>XX</w:t>
      </w:r>
      <w:r w:rsidR="005475D7" w:rsidRPr="00A82A36">
        <w:rPr>
          <w:rFonts w:eastAsiaTheme="minorEastAsia"/>
          <w:highlight w:val="yellow"/>
        </w:rPr>
        <w:t xml:space="preserve"> consecutive cytosines</w:t>
      </w:r>
      <w:r w:rsidR="005475D7">
        <w:rPr>
          <w:rFonts w:eastAsiaTheme="minorEastAsia"/>
        </w:rPr>
        <w:t xml:space="preserve"> </w:t>
      </w:r>
      <w:commentRangeEnd w:id="913"/>
      <w:r w:rsidR="00F44C8E">
        <w:rPr>
          <w:rStyle w:val="CommentReference"/>
        </w:rPr>
        <w:commentReference w:id="913"/>
      </w:r>
      <w:r w:rsidR="005475D7">
        <w:rPr>
          <w:rFonts w:eastAsiaTheme="minorEastAsia"/>
        </w:rPr>
        <w:t>with spacers composed of...</w:t>
      </w:r>
      <w:r w:rsidR="009A4CC6">
        <w:rPr>
          <w:rFonts w:eastAsiaTheme="minorEastAsia"/>
        </w:rPr>
        <w:t xml:space="preserve"> </w:t>
      </w:r>
      <w:r w:rsidR="009A4CC6" w:rsidRPr="009A4CC6">
        <w:rPr>
          <w:rFonts w:cs="Times New Roman"/>
          <w:color w:val="FF0000"/>
          <w:szCs w:val="24"/>
        </w:rPr>
        <w:t>XX</w:t>
      </w:r>
    </w:p>
    <w:p w14:paraId="42B01919" w14:textId="77777777" w:rsidR="005475D7" w:rsidRDefault="005475D7" w:rsidP="005475D7">
      <w:pPr>
        <w:widowControl/>
        <w:rPr>
          <w:rFonts w:cs="Times New Roman"/>
          <w:b/>
          <w:bCs/>
          <w:color w:val="auto"/>
          <w:kern w:val="0"/>
          <w:szCs w:val="24"/>
          <w:lang w:eastAsia="fr-FR"/>
        </w:rPr>
      </w:pPr>
    </w:p>
    <w:p w14:paraId="07279B8E" w14:textId="151C1C66" w:rsidR="0033366E" w:rsidRDefault="009A4CC6" w:rsidP="00017FBA">
      <w:pPr>
        <w:rPr>
          <w:rFonts w:cs="Times New Roman"/>
          <w:color w:val="FF0000"/>
          <w:szCs w:val="24"/>
        </w:rPr>
      </w:pPr>
      <w:r w:rsidRPr="00B72710">
        <w:rPr>
          <w:b/>
          <w:szCs w:val="24"/>
        </w:rPr>
        <w:t xml:space="preserve">In cell </w:t>
      </w:r>
      <w:proofErr w:type="spellStart"/>
      <w:r w:rsidRPr="00B72710">
        <w:rPr>
          <w:b/>
          <w:szCs w:val="24"/>
        </w:rPr>
        <w:t>i</w:t>
      </w:r>
      <w:proofErr w:type="spellEnd"/>
      <w:r w:rsidRPr="00B72710">
        <w:rPr>
          <w:b/>
          <w:szCs w:val="24"/>
        </w:rPr>
        <w:t xml:space="preserve">-DNA formation was confirmed for stable </w:t>
      </w:r>
      <w:proofErr w:type="spellStart"/>
      <w:r w:rsidRPr="00B72710">
        <w:rPr>
          <w:b/>
          <w:szCs w:val="24"/>
        </w:rPr>
        <w:t>i</w:t>
      </w:r>
      <w:proofErr w:type="spellEnd"/>
      <w:r w:rsidRPr="00B72710">
        <w:rPr>
          <w:b/>
          <w:szCs w:val="24"/>
        </w:rPr>
        <w:t>-</w:t>
      </w:r>
      <w:r>
        <w:rPr>
          <w:b/>
          <w:i/>
          <w:szCs w:val="24"/>
        </w:rPr>
        <w:t>motifs in vitro</w:t>
      </w:r>
      <w:r w:rsidRPr="009A4CC6">
        <w:rPr>
          <w:szCs w:val="24"/>
        </w:rPr>
        <w:t>.</w:t>
      </w:r>
      <w:r>
        <w:rPr>
          <w:szCs w:val="24"/>
        </w:rPr>
        <w:t xml:space="preserve"> </w:t>
      </w:r>
      <w:r w:rsidRPr="009A4CC6">
        <w:rPr>
          <w:rFonts w:cs="Times New Roman"/>
          <w:color w:val="FF0000"/>
          <w:szCs w:val="24"/>
        </w:rPr>
        <w:t>XX</w:t>
      </w:r>
      <w:r>
        <w:rPr>
          <w:rFonts w:cs="Times New Roman"/>
          <w:color w:val="FF0000"/>
          <w:szCs w:val="24"/>
        </w:rPr>
        <w:t xml:space="preserve"> Lukas</w:t>
      </w:r>
      <w:r w:rsidR="0033366E">
        <w:rPr>
          <w:rFonts w:cs="Times New Roman"/>
          <w:color w:val="FF0000"/>
          <w:szCs w:val="24"/>
        </w:rPr>
        <w:t xml:space="preserve"> </w:t>
      </w:r>
    </w:p>
    <w:p w14:paraId="3F170446" w14:textId="77777777" w:rsidR="007E73F7" w:rsidRDefault="007E73F7" w:rsidP="00017FBA">
      <w:pPr>
        <w:rPr>
          <w:rFonts w:cs="Times New Roman"/>
          <w:color w:val="FF0000"/>
          <w:szCs w:val="24"/>
        </w:rPr>
      </w:pPr>
    </w:p>
    <w:p w14:paraId="2A2E5074" w14:textId="54099859" w:rsidR="0033366E" w:rsidRDefault="00B72710" w:rsidP="0033366E">
      <w:pPr>
        <w:rPr>
          <w:color w:val="000000"/>
          <w:sz w:val="22"/>
          <w:szCs w:val="18"/>
        </w:rPr>
      </w:pPr>
      <w:r w:rsidRPr="00B72710">
        <w:rPr>
          <w:rFonts w:cs="Times New Roman"/>
          <w:b/>
          <w:szCs w:val="24"/>
        </w:rPr>
        <w:t>Implications for biology</w:t>
      </w:r>
      <w:r>
        <w:rPr>
          <w:rFonts w:cs="Times New Roman"/>
          <w:szCs w:val="24"/>
        </w:rPr>
        <w:t xml:space="preserve">. </w:t>
      </w:r>
      <w:proofErr w:type="spellStart"/>
      <w:r w:rsidR="0033366E" w:rsidRPr="0033366E">
        <w:rPr>
          <w:szCs w:val="24"/>
        </w:rPr>
        <w:t>i</w:t>
      </w:r>
      <w:proofErr w:type="spellEnd"/>
      <w:r w:rsidR="0033366E" w:rsidRPr="0033366E">
        <w:rPr>
          <w:szCs w:val="24"/>
        </w:rPr>
        <w:t xml:space="preserve">-DNA relative instability may be an asset for regulation of pH homeostasis, as modest and transient changes in intracellular pH should lead to important changes in </w:t>
      </w:r>
      <w:proofErr w:type="spellStart"/>
      <w:r w:rsidR="0033366E" w:rsidRPr="0033366E">
        <w:rPr>
          <w:szCs w:val="24"/>
        </w:rPr>
        <w:t>i</w:t>
      </w:r>
      <w:proofErr w:type="spellEnd"/>
      <w:r w:rsidR="0033366E" w:rsidRPr="0033366E">
        <w:rPr>
          <w:szCs w:val="24"/>
        </w:rPr>
        <w:t xml:space="preserve">-DNA stability. For example, </w:t>
      </w:r>
      <w:r w:rsidR="007E73F7">
        <w:rPr>
          <w:color w:val="000000"/>
          <w:szCs w:val="24"/>
          <w:shd w:val="clear" w:color="auto" w:fill="FFFFFF"/>
        </w:rPr>
        <w:t>t</w:t>
      </w:r>
      <w:r w:rsidR="0033366E" w:rsidRPr="0033366E">
        <w:rPr>
          <w:color w:val="000000"/>
          <w:szCs w:val="24"/>
          <w:shd w:val="clear" w:color="auto" w:fill="FFFFFF"/>
        </w:rPr>
        <w:t xml:space="preserve">he physiological normal intracellular </w:t>
      </w:r>
      <w:r w:rsidR="0033366E" w:rsidRPr="0033366E">
        <w:rPr>
          <w:color w:val="222222"/>
          <w:szCs w:val="24"/>
          <w:shd w:val="clear" w:color="auto" w:fill="FFFFFF"/>
        </w:rPr>
        <w:t>pH</w:t>
      </w:r>
      <w:r w:rsidR="0033366E" w:rsidRPr="0033366E">
        <w:rPr>
          <w:color w:val="000000"/>
          <w:szCs w:val="24"/>
          <w:shd w:val="clear" w:color="auto" w:fill="FFFFFF"/>
        </w:rPr>
        <w:t xml:space="preserve"> (</w:t>
      </w:r>
      <w:r w:rsidR="0033366E" w:rsidRPr="0033366E">
        <w:rPr>
          <w:szCs w:val="24"/>
        </w:rPr>
        <w:t xml:space="preserve">intracellular means </w:t>
      </w:r>
      <w:r w:rsidR="0033366E" w:rsidRPr="0033366E">
        <w:rPr>
          <w:i/>
          <w:szCs w:val="24"/>
        </w:rPr>
        <w:t>cytoplasmic</w:t>
      </w:r>
      <w:r w:rsidR="0033366E" w:rsidRPr="0033366E">
        <w:rPr>
          <w:szCs w:val="24"/>
        </w:rPr>
        <w:t xml:space="preserve"> for most studies)</w:t>
      </w:r>
      <w:r w:rsidR="0033366E" w:rsidRPr="0033366E">
        <w:rPr>
          <w:color w:val="000000"/>
          <w:szCs w:val="24"/>
          <w:shd w:val="clear" w:color="auto" w:fill="FFFFFF"/>
        </w:rPr>
        <w:t xml:space="preserve"> has been reported to vary</w:t>
      </w:r>
      <w:r w:rsidR="0033366E" w:rsidRPr="0033366E">
        <w:rPr>
          <w:color w:val="222222"/>
          <w:szCs w:val="24"/>
          <w:shd w:val="clear" w:color="auto" w:fill="FFFFFF"/>
        </w:rPr>
        <w:t xml:space="preserve"> between 7.0 and 7.4, depending on tissues and phase of the cell cycle.</w:t>
      </w:r>
      <w:r w:rsidR="008C02FE">
        <w:rPr>
          <w:color w:val="222222"/>
          <w:szCs w:val="24"/>
          <w:shd w:val="clear" w:color="auto" w:fill="FFFFFF"/>
        </w:rPr>
        <w:t xml:space="preserve"> </w:t>
      </w:r>
      <w:r w:rsidR="00405763" w:rsidRPr="00405763">
        <w:rPr>
          <w:color w:val="222222"/>
          <w:szCs w:val="24"/>
          <w:highlight w:val="yellow"/>
          <w:shd w:val="clear" w:color="auto" w:fill="FFFFFF"/>
        </w:rPr>
        <w:t>[refs]</w:t>
      </w:r>
      <w:r w:rsidR="0033366E" w:rsidRPr="0033366E">
        <w:rPr>
          <w:color w:val="222222"/>
          <w:szCs w:val="24"/>
          <w:shd w:val="clear" w:color="auto" w:fill="FFFFFF"/>
        </w:rPr>
        <w:t xml:space="preserve"> </w:t>
      </w:r>
      <w:r w:rsidR="0033366E" w:rsidRPr="0033366E">
        <w:rPr>
          <w:color w:val="000000"/>
          <w:szCs w:val="24"/>
        </w:rPr>
        <w:t xml:space="preserve">Changes in metabolism and respiratory chain activity modify the acid balance in cells not only affecting mitochondria but also altering </w:t>
      </w:r>
      <w:r w:rsidR="0033366E" w:rsidRPr="0033366E">
        <w:rPr>
          <w:color w:val="000000"/>
          <w:szCs w:val="24"/>
          <w:shd w:val="clear" w:color="auto" w:fill="FFFFFF"/>
        </w:rPr>
        <w:t xml:space="preserve">intracellular </w:t>
      </w:r>
      <w:proofErr w:type="spellStart"/>
      <w:r w:rsidR="0033366E" w:rsidRPr="0033366E">
        <w:rPr>
          <w:szCs w:val="24"/>
        </w:rPr>
        <w:t>pH</w:t>
      </w:r>
      <w:r w:rsidR="007E73F7">
        <w:rPr>
          <w:szCs w:val="24"/>
        </w:rPr>
        <w:t>.</w:t>
      </w:r>
      <w:proofErr w:type="spellEnd"/>
      <w:r w:rsidR="0033366E" w:rsidRPr="0033366E">
        <w:rPr>
          <w:color w:val="111111"/>
          <w:szCs w:val="24"/>
        </w:rPr>
        <w:t xml:space="preserve"> </w:t>
      </w:r>
      <w:r w:rsidR="007E73F7">
        <w:rPr>
          <w:szCs w:val="24"/>
        </w:rPr>
        <w:t>I</w:t>
      </w:r>
      <w:r w:rsidR="0033366E" w:rsidRPr="007E73F7">
        <w:rPr>
          <w:szCs w:val="24"/>
        </w:rPr>
        <w:t xml:space="preserve">nvasive tumor cells tend to acidify their extracellular environment while keeping their </w:t>
      </w:r>
      <w:proofErr w:type="spellStart"/>
      <w:r w:rsidR="0033366E" w:rsidRPr="007E73F7">
        <w:rPr>
          <w:szCs w:val="24"/>
        </w:rPr>
        <w:t>pH</w:t>
      </w:r>
      <w:r w:rsidR="0033366E" w:rsidRPr="007E73F7">
        <w:rPr>
          <w:i/>
          <w:szCs w:val="24"/>
          <w:vertAlign w:val="subscript"/>
        </w:rPr>
        <w:t>i</w:t>
      </w:r>
      <w:proofErr w:type="spellEnd"/>
      <w:r w:rsidR="0033366E" w:rsidRPr="007E73F7">
        <w:rPr>
          <w:szCs w:val="24"/>
        </w:rPr>
        <w:t xml:space="preserve"> more alkaline</w:t>
      </w:r>
      <w:r w:rsidR="0033366E" w:rsidRPr="00405763">
        <w:rPr>
          <w:szCs w:val="24"/>
          <w:highlight w:val="yellow"/>
        </w:rPr>
        <w:t>.</w:t>
      </w:r>
      <w:r w:rsidR="008C02FE">
        <w:rPr>
          <w:szCs w:val="24"/>
          <w:highlight w:val="yellow"/>
        </w:rPr>
        <w:t xml:space="preserve"> </w:t>
      </w:r>
      <w:r w:rsidR="00405763" w:rsidRPr="00405763">
        <w:rPr>
          <w:szCs w:val="24"/>
          <w:highlight w:val="yellow"/>
        </w:rPr>
        <w:t>[refs]</w:t>
      </w:r>
      <w:r w:rsidR="0033366E" w:rsidRPr="007E73F7">
        <w:rPr>
          <w:szCs w:val="24"/>
        </w:rPr>
        <w:t xml:space="preserve"> All these observations point out the role of pH regulation in normal and pathologic processes, and </w:t>
      </w:r>
      <w:proofErr w:type="spellStart"/>
      <w:r w:rsidR="0033366E" w:rsidRPr="007E73F7">
        <w:rPr>
          <w:szCs w:val="24"/>
        </w:rPr>
        <w:t>i</w:t>
      </w:r>
      <w:proofErr w:type="spellEnd"/>
      <w:r w:rsidR="0033366E" w:rsidRPr="007E73F7">
        <w:rPr>
          <w:szCs w:val="24"/>
        </w:rPr>
        <w:t xml:space="preserve">-DNA formation may be affected by these changes. </w:t>
      </w:r>
      <w:proofErr w:type="spellStart"/>
      <w:r w:rsidR="0033366E" w:rsidRPr="007E73F7">
        <w:rPr>
          <w:szCs w:val="24"/>
        </w:rPr>
        <w:t>i</w:t>
      </w:r>
      <w:proofErr w:type="spellEnd"/>
      <w:r w:rsidR="0033366E" w:rsidRPr="007E73F7">
        <w:rPr>
          <w:szCs w:val="24"/>
        </w:rPr>
        <w:t xml:space="preserve">-DNA formation in the promoter of pH-sensitive genes may therefore represent a pH-responsive transcriptional regulator. It is therefore important to </w:t>
      </w:r>
      <w:r w:rsidR="0033366E" w:rsidRPr="007E73F7">
        <w:rPr>
          <w:color w:val="222222"/>
          <w:szCs w:val="24"/>
          <w:shd w:val="clear" w:color="auto" w:fill="FFFFFF"/>
        </w:rPr>
        <w:t xml:space="preserve">correlate </w:t>
      </w:r>
      <w:r w:rsidR="0033366E" w:rsidRPr="007E73F7">
        <w:rPr>
          <w:i/>
          <w:color w:val="222222"/>
          <w:szCs w:val="24"/>
          <w:shd w:val="clear" w:color="auto" w:fill="FFFFFF"/>
        </w:rPr>
        <w:t xml:space="preserve">in vitro </w:t>
      </w:r>
      <w:r w:rsidR="0033366E" w:rsidRPr="007E73F7">
        <w:rPr>
          <w:color w:val="222222"/>
          <w:szCs w:val="24"/>
          <w:shd w:val="clear" w:color="auto" w:fill="FFFFFF"/>
        </w:rPr>
        <w:t xml:space="preserve">and </w:t>
      </w:r>
      <w:r w:rsidR="0033366E" w:rsidRPr="007E73F7">
        <w:rPr>
          <w:i/>
          <w:color w:val="222222"/>
          <w:szCs w:val="24"/>
          <w:shd w:val="clear" w:color="auto" w:fill="FFFFFF"/>
        </w:rPr>
        <w:t xml:space="preserve">in </w:t>
      </w:r>
      <w:proofErr w:type="spellStart"/>
      <w:r w:rsidR="0033366E" w:rsidRPr="007E73F7">
        <w:rPr>
          <w:i/>
          <w:color w:val="222222"/>
          <w:szCs w:val="24"/>
          <w:shd w:val="clear" w:color="auto" w:fill="FFFFFF"/>
        </w:rPr>
        <w:t>cellulo</w:t>
      </w:r>
      <w:proofErr w:type="spellEnd"/>
      <w:r w:rsidR="0033366E" w:rsidRPr="007E73F7">
        <w:rPr>
          <w:color w:val="222222"/>
          <w:szCs w:val="24"/>
          <w:shd w:val="clear" w:color="auto" w:fill="FFFFFF"/>
        </w:rPr>
        <w:t xml:space="preserve"> observations.</w:t>
      </w:r>
      <w:r w:rsidR="0033366E" w:rsidRPr="007E73F7">
        <w:rPr>
          <w:color w:val="FF0000"/>
          <w:szCs w:val="24"/>
          <w:shd w:val="clear" w:color="auto" w:fill="FFFFFF"/>
        </w:rPr>
        <w:t xml:space="preserve"> </w:t>
      </w:r>
      <w:r w:rsidR="0033366E" w:rsidRPr="007E73F7">
        <w:rPr>
          <w:color w:val="222222"/>
          <w:szCs w:val="24"/>
          <w:shd w:val="clear" w:color="auto" w:fill="FFFFFF"/>
        </w:rPr>
        <w:t xml:space="preserve">In cell NMR measurements suggest that </w:t>
      </w:r>
      <w:proofErr w:type="spellStart"/>
      <w:r w:rsidR="0033366E" w:rsidRPr="007E73F7">
        <w:rPr>
          <w:szCs w:val="24"/>
        </w:rPr>
        <w:t>i</w:t>
      </w:r>
      <w:proofErr w:type="spellEnd"/>
      <w:r w:rsidR="0033366E" w:rsidRPr="007E73F7">
        <w:rPr>
          <w:szCs w:val="24"/>
        </w:rPr>
        <w:t xml:space="preserve">-DNA stability </w:t>
      </w:r>
      <w:r w:rsidR="007E73F7" w:rsidRPr="007E73F7">
        <w:rPr>
          <w:szCs w:val="24"/>
        </w:rPr>
        <w:t>may be slightly higher than</w:t>
      </w:r>
      <w:r w:rsidR="0033366E" w:rsidRPr="007E73F7">
        <w:rPr>
          <w:szCs w:val="24"/>
        </w:rPr>
        <w:t xml:space="preserve"> </w:t>
      </w:r>
      <w:r w:rsidR="007E73F7" w:rsidRPr="007E73F7">
        <w:rPr>
          <w:szCs w:val="24"/>
        </w:rPr>
        <w:t xml:space="preserve">what was found </w:t>
      </w:r>
      <w:r w:rsidR="0033366E" w:rsidRPr="007E73F7">
        <w:rPr>
          <w:i/>
          <w:szCs w:val="24"/>
        </w:rPr>
        <w:t>in vitro</w:t>
      </w:r>
      <w:r w:rsidR="0033366E" w:rsidRPr="007E73F7">
        <w:rPr>
          <w:color w:val="000000"/>
          <w:szCs w:val="24"/>
        </w:rPr>
        <w:t>. Differences in crowding</w:t>
      </w:r>
      <w:r w:rsidR="00405763">
        <w:rPr>
          <w:color w:val="000000"/>
          <w:szCs w:val="24"/>
        </w:rPr>
        <w:t xml:space="preserve"> </w:t>
      </w:r>
      <w:r w:rsidR="000C7C33">
        <w:rPr>
          <w:rFonts w:cs="Times New Roman"/>
          <w:szCs w:val="24"/>
        </w:rPr>
        <w:fldChar w:fldCharType="begin">
          <w:fldData xml:space="preserve">PEVuZE5vdGU+PENpdGU+PEF1dGhvcj5aaG91PC9BdXRob3I+PFllYXI+MjAxMDwvWWVhcj48UmVj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</w:fldData>
        </w:fldChar>
      </w:r>
      <w:r w:rsidR="00DB32B0">
        <w:rPr>
          <w:rFonts w:cs="Times New Roman"/>
          <w:szCs w:val="24"/>
        </w:rPr>
        <w:instrText xml:space="preserve"> ADDIN EN.CITE </w:instrText>
      </w:r>
      <w:r w:rsidR="00DB32B0">
        <w:rPr>
          <w:rFonts w:cs="Times New Roman"/>
          <w:szCs w:val="24"/>
        </w:rPr>
        <w:fldChar w:fldCharType="begin">
          <w:fldData xml:space="preserve">PEVuZE5vdGU+PENpdGU+PEF1dGhvcj5aaG91PC9BdXRob3I+PFllYXI+MjAxMDwvWWVhcj48UmVj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</w:fldData>
        </w:fldChar>
      </w:r>
      <w:r w:rsidR="00DB32B0">
        <w:rPr>
          <w:rFonts w:cs="Times New Roman"/>
          <w:szCs w:val="24"/>
        </w:rPr>
        <w:instrText xml:space="preserve"> ADDIN EN.CITE.DATA </w:instrText>
      </w:r>
      <w:r w:rsidR="00DB32B0">
        <w:rPr>
          <w:rFonts w:cs="Times New Roman"/>
          <w:szCs w:val="24"/>
        </w:rPr>
      </w:r>
      <w:r w:rsidR="00DB32B0">
        <w:rPr>
          <w:rFonts w:cs="Times New Roman"/>
          <w:szCs w:val="24"/>
        </w:rPr>
        <w:fldChar w:fldCharType="end"/>
      </w:r>
      <w:r w:rsidR="000C7C33">
        <w:rPr>
          <w:rFonts w:cs="Times New Roman"/>
          <w:szCs w:val="24"/>
        </w:rPr>
      </w:r>
      <w:r w:rsidR="000C7C33">
        <w:rPr>
          <w:rFonts w:cs="Times New Roman"/>
          <w:szCs w:val="24"/>
        </w:rPr>
        <w:fldChar w:fldCharType="separate"/>
      </w:r>
      <w:r w:rsidR="00DB32B0">
        <w:rPr>
          <w:rFonts w:cs="Times New Roman"/>
          <w:noProof/>
          <w:szCs w:val="24"/>
        </w:rPr>
        <w:t>(33-35)</w:t>
      </w:r>
      <w:r w:rsidR="000C7C33">
        <w:rPr>
          <w:rFonts w:cs="Times New Roman"/>
          <w:szCs w:val="24"/>
        </w:rPr>
        <w:fldChar w:fldCharType="end"/>
      </w:r>
      <w:r w:rsidR="0033366E" w:rsidRPr="007E73F7">
        <w:rPr>
          <w:color w:val="000000"/>
          <w:szCs w:val="24"/>
        </w:rPr>
        <w:t xml:space="preserve">, water activity, dielectric constant, local concentration of free ions, pH, may affect the stability of the structure of interest, as well </w:t>
      </w:r>
      <w:r w:rsidR="0033366E" w:rsidRPr="007E73F7">
        <w:rPr>
          <w:szCs w:val="24"/>
        </w:rPr>
        <w:t xml:space="preserve">as </w:t>
      </w:r>
      <w:r w:rsidR="0033366E" w:rsidRPr="007E73F7">
        <w:rPr>
          <w:color w:val="000000"/>
          <w:szCs w:val="24"/>
        </w:rPr>
        <w:t xml:space="preserve">the presence of cellular competitors or natural ligands. This is a problem of general importance for biochemists, to make sure that the conclusions reached in the test tube reflect what is happening in the cell. We hope that </w:t>
      </w:r>
      <w:r w:rsidR="007E73F7" w:rsidRPr="007E73F7">
        <w:rPr>
          <w:color w:val="000000"/>
          <w:szCs w:val="24"/>
        </w:rPr>
        <w:t>further</w:t>
      </w:r>
      <w:r w:rsidR="0033366E" w:rsidRPr="007E73F7">
        <w:rPr>
          <w:color w:val="000000"/>
          <w:szCs w:val="24"/>
        </w:rPr>
        <w:t xml:space="preserve"> </w:t>
      </w:r>
      <w:r w:rsidR="0033366E" w:rsidRPr="007E73F7">
        <w:rPr>
          <w:i/>
          <w:color w:val="000000"/>
          <w:szCs w:val="24"/>
        </w:rPr>
        <w:t xml:space="preserve">in </w:t>
      </w:r>
      <w:proofErr w:type="spellStart"/>
      <w:r w:rsidR="0033366E" w:rsidRPr="007E73F7">
        <w:rPr>
          <w:i/>
          <w:color w:val="000000"/>
          <w:szCs w:val="24"/>
        </w:rPr>
        <w:t>cellulo</w:t>
      </w:r>
      <w:proofErr w:type="spellEnd"/>
      <w:r w:rsidR="0033366E" w:rsidRPr="007E73F7">
        <w:rPr>
          <w:color w:val="000000"/>
          <w:szCs w:val="24"/>
        </w:rPr>
        <w:t xml:space="preserve"> – </w:t>
      </w:r>
      <w:r w:rsidR="0033366E" w:rsidRPr="007E73F7">
        <w:rPr>
          <w:i/>
          <w:color w:val="000000"/>
          <w:szCs w:val="24"/>
        </w:rPr>
        <w:t>in vitro</w:t>
      </w:r>
      <w:r w:rsidR="0033366E" w:rsidRPr="007E73F7">
        <w:rPr>
          <w:color w:val="000000"/>
          <w:szCs w:val="24"/>
        </w:rPr>
        <w:t xml:space="preserve"> comparison</w:t>
      </w:r>
      <w:r w:rsidR="007E73F7">
        <w:rPr>
          <w:color w:val="000000"/>
          <w:szCs w:val="24"/>
        </w:rPr>
        <w:t>s</w:t>
      </w:r>
      <w:r w:rsidR="0033366E" w:rsidRPr="007E73F7">
        <w:rPr>
          <w:color w:val="000000"/>
          <w:szCs w:val="24"/>
        </w:rPr>
        <w:t xml:space="preserve"> will provide decisive answers.</w:t>
      </w:r>
      <w:r w:rsidR="0033366E">
        <w:rPr>
          <w:color w:val="000000"/>
          <w:sz w:val="22"/>
        </w:rPr>
        <w:t xml:space="preserve"> </w:t>
      </w:r>
    </w:p>
    <w:p w14:paraId="000BD454" w14:textId="77777777" w:rsidR="0022049B" w:rsidRDefault="0022049B" w:rsidP="00017FBA">
      <w:pPr>
        <w:pStyle w:val="Heading2"/>
      </w:pPr>
      <w:r>
        <w:t>Conclusion</w:t>
      </w:r>
    </w:p>
    <w:p w14:paraId="1730E897" w14:textId="69CA16B2" w:rsidR="00393BF5" w:rsidRPr="00ED4BBC" w:rsidRDefault="00393BF5" w:rsidP="007913D9">
      <w:pPr>
        <w:rPr>
          <w:rFonts w:cs="Times New Roman"/>
          <w:color w:val="FF0000"/>
        </w:rPr>
      </w:pPr>
      <w:r>
        <w:t xml:space="preserve">By performing an exhaustive experimental analysis of </w:t>
      </w:r>
      <w:proofErr w:type="spellStart"/>
      <w:r>
        <w:t>i</w:t>
      </w:r>
      <w:proofErr w:type="spellEnd"/>
      <w:r>
        <w:t xml:space="preserve">-DNA formation on a dataset of unprecedent magnitude, we were able to provide a global picture of </w:t>
      </w:r>
      <w:proofErr w:type="spellStart"/>
      <w:r>
        <w:t>i</w:t>
      </w:r>
      <w:proofErr w:type="spellEnd"/>
      <w:r>
        <w:t xml:space="preserve">-DNA formation </w:t>
      </w:r>
      <w:r w:rsidRPr="00393BF5">
        <w:rPr>
          <w:i/>
        </w:rPr>
        <w:t>in vitro</w:t>
      </w:r>
      <w:r>
        <w:t xml:space="preserve">, and propose tools to predict </w:t>
      </w:r>
      <w:proofErr w:type="spellStart"/>
      <w:r>
        <w:t>i</w:t>
      </w:r>
      <w:proofErr w:type="spellEnd"/>
      <w:r>
        <w:t>-</w:t>
      </w:r>
      <w:r w:rsidR="00EC21FE">
        <w:t>motif</w:t>
      </w:r>
      <w:r>
        <w:t xml:space="preserve"> stability as a function of primary sequence. The most stable candidates </w:t>
      </w:r>
      <w:r w:rsidR="00EC21FE">
        <w:t xml:space="preserve">were confirmed to adopt an </w:t>
      </w:r>
      <w:proofErr w:type="spellStart"/>
      <w:r w:rsidR="00EC21FE">
        <w:t>i</w:t>
      </w:r>
      <w:proofErr w:type="spellEnd"/>
      <w:r w:rsidR="00EC21FE">
        <w:t xml:space="preserve">-DNA conformation in cells. This work will be </w:t>
      </w:r>
      <w:r w:rsidR="007913D9">
        <w:t>i</w:t>
      </w:r>
      <w:r w:rsidR="00EC21FE">
        <w:t xml:space="preserve">nvaluable not only for those interested in the biological functions of this structure, but also when </w:t>
      </w:r>
      <w:r w:rsidR="00EC21FE" w:rsidRPr="00ED4BBC">
        <w:rPr>
          <w:rFonts w:cs="Times New Roman"/>
        </w:rPr>
        <w:t xml:space="preserve">considering </w:t>
      </w:r>
      <w:proofErr w:type="spellStart"/>
      <w:r w:rsidR="00EC21FE" w:rsidRPr="00ED4BBC">
        <w:rPr>
          <w:rFonts w:cs="Times New Roman"/>
        </w:rPr>
        <w:t>nano</w:t>
      </w:r>
      <w:proofErr w:type="spellEnd"/>
      <w:r w:rsidR="00EC21FE" w:rsidRPr="00ED4BBC">
        <w:rPr>
          <w:rFonts w:cs="Times New Roman"/>
        </w:rPr>
        <w:t>- or biotech applications with these pH-sensitive devices.</w:t>
      </w:r>
      <w:r w:rsidR="004668B6" w:rsidRPr="00ED4BBC">
        <w:rPr>
          <w:rFonts w:cs="Times New Roman"/>
        </w:rPr>
        <w:t xml:space="preserve"> Nevertheless, while the number of sequences tested in this work is relatively important, it does only cover a limited sequence space, and more data should be collected in order to apply the prediction tools</w:t>
      </w:r>
      <w:r w:rsidR="00C000F0">
        <w:rPr>
          <w:rFonts w:cs="Times New Roman"/>
        </w:rPr>
        <w:t xml:space="preserve"> </w:t>
      </w:r>
      <w:r w:rsidR="00301FFB" w:rsidRPr="00ED4BBC">
        <w:rPr>
          <w:rFonts w:cs="Times New Roman"/>
        </w:rPr>
        <w:t xml:space="preserve">provided here to mixed motifs containing spacers of </w:t>
      </w:r>
      <w:r w:rsidR="00976943" w:rsidRPr="00ED4BBC">
        <w:rPr>
          <w:rFonts w:cs="Times New Roman"/>
        </w:rPr>
        <w:t>any sequence or C-runs of unequal length.</w:t>
      </w:r>
      <w:r w:rsidR="00ED4BBC" w:rsidRPr="00ED4BBC">
        <w:rPr>
          <w:rFonts w:cs="Times New Roman"/>
        </w:rPr>
        <w:t xml:space="preserve"> A</w:t>
      </w:r>
      <w:r w:rsidR="007913D9">
        <w:rPr>
          <w:rFonts w:cs="Times New Roman"/>
        </w:rPr>
        <w:t xml:space="preserve"> </w:t>
      </w:r>
      <w:r w:rsidR="00ED4BBC" w:rsidRPr="00ED4BBC">
        <w:rPr>
          <w:rFonts w:cs="Times New Roman"/>
        </w:rPr>
        <w:t xml:space="preserve">“theory of every </w:t>
      </w:r>
      <w:proofErr w:type="spellStart"/>
      <w:r w:rsidR="00ED4BBC">
        <w:rPr>
          <w:rFonts w:cs="Times New Roman"/>
        </w:rPr>
        <w:t>i</w:t>
      </w:r>
      <w:proofErr w:type="spellEnd"/>
      <w:r w:rsidR="00ED4BBC" w:rsidRPr="00ED4BBC">
        <w:rPr>
          <w:rFonts w:cs="Times New Roman"/>
        </w:rPr>
        <w:t>”</w:t>
      </w:r>
      <w:r w:rsidR="00ED4BBC">
        <w:rPr>
          <w:rFonts w:cs="Times New Roman"/>
        </w:rPr>
        <w:t xml:space="preserve"> has yet to </w:t>
      </w:r>
      <w:r w:rsidR="00854EC2">
        <w:rPr>
          <w:rFonts w:cs="Times New Roman"/>
        </w:rPr>
        <w:t>emerge</w:t>
      </w:r>
      <w:r w:rsidR="00ED4BBC">
        <w:rPr>
          <w:rFonts w:cs="Times New Roman"/>
        </w:rPr>
        <w:t>!</w:t>
      </w:r>
      <w:r w:rsidR="00EC21FE" w:rsidRPr="00ED4BBC">
        <w:rPr>
          <w:rFonts w:cs="Times New Roman"/>
        </w:rPr>
        <w:t xml:space="preserve"> </w:t>
      </w:r>
      <w:r w:rsidR="00EC21FE" w:rsidRPr="00ED4BBC">
        <w:rPr>
          <w:rFonts w:cs="Times New Roman"/>
          <w:color w:val="FF0000"/>
        </w:rPr>
        <w:t>XX to be completed</w:t>
      </w:r>
    </w:p>
    <w:p w14:paraId="7DACB6DD" w14:textId="0FF077CF" w:rsidR="00017FBA" w:rsidRDefault="00017FBA" w:rsidP="00017FBA">
      <w:pPr>
        <w:pStyle w:val="Heading2"/>
      </w:pPr>
      <w:r>
        <w:lastRenderedPageBreak/>
        <w:t>Acknowledgments &amp; funding</w:t>
      </w:r>
    </w:p>
    <w:p w14:paraId="509B0B51" w14:textId="563A3856" w:rsidR="005377E1" w:rsidRPr="00C000F0" w:rsidRDefault="00017FBA" w:rsidP="00C000F0">
      <w:pPr>
        <w:pStyle w:val="NormalWeb"/>
        <w:spacing w:after="120" w:afterAutospacing="0"/>
        <w:jc w:val="both"/>
        <w:rPr>
          <w:rFonts w:asciiTheme="minorHAnsi" w:hAnsiTheme="minorHAnsi" w:cstheme="minorHAnsi"/>
          <w:sz w:val="22"/>
          <w:szCs w:val="22"/>
          <w:lang w:val="en-US"/>
        </w:rPr>
      </w:pPr>
      <w:r w:rsidRPr="00CA111E">
        <w:rPr>
          <w:rFonts w:ascii="TimesNewRomanPSMT" w:hAnsi="TimesNewRomanPSMT" w:cs="TimesNewRomanPSMT"/>
          <w:lang w:val="en-US"/>
        </w:rPr>
        <w:t>We thank</w:t>
      </w:r>
      <w:r w:rsidR="00CA111E" w:rsidRPr="00CA111E">
        <w:rPr>
          <w:rFonts w:ascii="TimesNewRomanPSMT" w:hAnsi="TimesNewRomanPSMT" w:cs="TimesNewRomanPSMT"/>
          <w:lang w:val="en-US"/>
        </w:rPr>
        <w:t xml:space="preserve"> XX </w:t>
      </w:r>
      <w:r w:rsidRPr="00756C3E">
        <w:rPr>
          <w:rFonts w:ascii="TimesNewRomanPSMT" w:hAnsi="TimesNewRomanPSMT" w:cs="TimesNewRomanPSMT"/>
          <w:lang w:val="en-US"/>
        </w:rPr>
        <w:t xml:space="preserve">for helpful </w:t>
      </w:r>
      <w:r w:rsidR="008F27E2" w:rsidRPr="00756C3E">
        <w:rPr>
          <w:rFonts w:ascii="TimesNewRomanPSMT" w:hAnsi="TimesNewRomanPSMT" w:cs="TimesNewRomanPSMT"/>
          <w:lang w:val="en-US"/>
        </w:rPr>
        <w:t>suggestions</w:t>
      </w:r>
      <w:r w:rsidRPr="00756C3E">
        <w:rPr>
          <w:rFonts w:ascii="TimesNewRomanPSMT" w:hAnsi="TimesNewRomanPSMT" w:cs="TimesNewRomanPSMT"/>
          <w:lang w:val="en-US"/>
        </w:rPr>
        <w:t xml:space="preserve"> as well as XX for help in preparing the manuscript. J.L.M. </w:t>
      </w:r>
      <w:r w:rsidR="00756C3E" w:rsidRPr="00756C3E">
        <w:rPr>
          <w:rFonts w:ascii="TimesNewRomanPSMT" w:hAnsi="TimesNewRomanPSMT" w:cs="TimesNewRomanPSMT"/>
          <w:lang w:val="en-US"/>
        </w:rPr>
        <w:t xml:space="preserve">thanks I. &amp; P. </w:t>
      </w:r>
      <w:proofErr w:type="spellStart"/>
      <w:r w:rsidR="00756C3E" w:rsidRPr="00756C3E">
        <w:rPr>
          <w:rFonts w:ascii="TimesNewRomanPSMT" w:hAnsi="TimesNewRomanPSMT" w:cs="TimesNewRomanPSMT"/>
          <w:lang w:val="en-US"/>
        </w:rPr>
        <w:t>Balkany</w:t>
      </w:r>
      <w:proofErr w:type="spellEnd"/>
      <w:r w:rsidR="00756C3E" w:rsidRPr="00756C3E">
        <w:rPr>
          <w:rFonts w:ascii="TimesNewRomanPSMT" w:hAnsi="TimesNewRomanPSMT" w:cs="TimesNewRomanPSMT"/>
          <w:lang w:val="en-US"/>
        </w:rPr>
        <w:t xml:space="preserve"> for helpful funding advise</w:t>
      </w:r>
      <w:del w:id="914" w:author="Alex" w:date="2020-04-20T11:56:00Z">
        <w:r w:rsidR="00756C3E" w:rsidRPr="00756C3E" w:rsidDel="003F614A">
          <w:rPr>
            <w:rFonts w:ascii="TimesNewRomanPSMT" w:hAnsi="TimesNewRomanPSMT" w:cs="TimesNewRomanPSMT"/>
            <w:lang w:val="en-US"/>
          </w:rPr>
          <w:delText xml:space="preserve">. </w:delText>
        </w:r>
      </w:del>
      <w:ins w:id="915" w:author="Alex" w:date="2020-04-20T11:56:00Z">
        <w:r w:rsidR="003F614A">
          <w:rPr>
            <w:rFonts w:ascii="TimesNewRomanPSMT" w:hAnsi="TimesNewRomanPSMT" w:cs="TimesNewRomanPSMT"/>
            <w:lang w:val="en-US"/>
          </w:rPr>
          <w:t>,</w:t>
        </w:r>
        <w:r w:rsidR="003F614A" w:rsidRPr="00756C3E">
          <w:rPr>
            <w:rFonts w:ascii="TimesNewRomanPSMT" w:hAnsi="TimesNewRomanPSMT" w:cs="TimesNewRomanPSMT"/>
            <w:lang w:val="en-US"/>
          </w:rPr>
          <w:t xml:space="preserve"> </w:t>
        </w:r>
      </w:ins>
      <w:r w:rsidRPr="00CA111E">
        <w:rPr>
          <w:rFonts w:ascii="TimesNewRomanPSMT" w:hAnsi="TimesNewRomanPSMT" w:cs="TimesNewRomanPSMT"/>
          <w:lang w:val="en-US"/>
        </w:rPr>
        <w:t>acknowledges</w:t>
      </w:r>
      <w:r w:rsidRPr="004D3C5F">
        <w:rPr>
          <w:rFonts w:ascii="TimesNewRomanPSMT" w:hAnsi="TimesNewRomanPSMT" w:cs="TimesNewRomanPSMT"/>
          <w:lang w:val="en-US"/>
        </w:rPr>
        <w:t xml:space="preserve"> funding from Nanjing University [020514912216]</w:t>
      </w:r>
      <w:r w:rsidR="008A7ECA" w:rsidRPr="004D3C5F">
        <w:rPr>
          <w:rFonts w:ascii="TimesNewRomanPSMT" w:hAnsi="TimesNewRomanPSMT" w:cs="TimesNewRomanPSMT"/>
          <w:lang w:val="en-US"/>
        </w:rPr>
        <w:t xml:space="preserve">. </w:t>
      </w:r>
      <w:ins w:id="916" w:author="Alex" w:date="2020-04-20T11:56:00Z">
        <w:r w:rsidR="003F614A">
          <w:rPr>
            <w:rFonts w:ascii="TimesNewRomanPSMT" w:hAnsi="TimesNewRomanPSMT" w:cs="TimesNewRomanPSMT"/>
            <w:lang w:val="en-US"/>
          </w:rPr>
          <w:t>L</w:t>
        </w:r>
      </w:ins>
      <w:ins w:id="917" w:author="Alex" w:date="2020-04-20T11:57:00Z">
        <w:r w:rsidR="003F614A">
          <w:rPr>
            <w:rFonts w:ascii="TimesNewRomanPSMT" w:hAnsi="TimesNewRomanPSMT" w:cs="TimesNewRomanPSMT"/>
            <w:lang w:val="en-US"/>
          </w:rPr>
          <w:t xml:space="preserve">.T. is </w:t>
        </w:r>
      </w:ins>
      <w:ins w:id="918" w:author="Alex" w:date="2020-04-20T11:58:00Z">
        <w:r w:rsidR="003F614A">
          <w:rPr>
            <w:rFonts w:ascii="TimesNewRomanPSMT" w:hAnsi="TimesNewRomanPSMT" w:cs="TimesNewRomanPSMT"/>
            <w:lang w:val="en-US"/>
          </w:rPr>
          <w:t>grateful</w:t>
        </w:r>
      </w:ins>
      <w:ins w:id="919" w:author="Alex" w:date="2020-04-20T11:57:00Z">
        <w:r w:rsidR="003F614A">
          <w:rPr>
            <w:rFonts w:ascii="TimesNewRomanPSMT" w:hAnsi="TimesNewRomanPSMT" w:cs="TimesNewRomanPSMT"/>
            <w:lang w:val="en-US"/>
          </w:rPr>
          <w:t xml:space="preserve"> to the Jardine Foundation for supporting her DPhil studies</w:t>
        </w:r>
      </w:ins>
      <w:ins w:id="920" w:author="Alex" w:date="2020-04-20T12:09:00Z">
        <w:r w:rsidR="00231AF6">
          <w:rPr>
            <w:rFonts w:ascii="TimesNewRomanPSMT" w:hAnsi="TimesNewRomanPSMT" w:cs="TimesNewRomanPSMT"/>
            <w:lang w:val="en-US"/>
          </w:rPr>
          <w:t>.</w:t>
        </w:r>
        <w:r w:rsidR="00231AF6" w:rsidRPr="00231AF6">
          <w:rPr>
            <w:rFonts w:ascii="TimesNewRomanPSMT" w:hAnsi="TimesNewRomanPSMT" w:cs="TimesNewRomanPSMT"/>
            <w:lang w:val="en-US"/>
          </w:rPr>
          <w:t xml:space="preserve"> </w:t>
        </w:r>
        <w:r w:rsidR="00231AF6">
          <w:rPr>
            <w:rFonts w:ascii="TimesNewRomanPSMT" w:hAnsi="TimesNewRomanPSMT" w:cs="TimesNewRomanPSMT"/>
            <w:lang w:val="en-US"/>
          </w:rPr>
          <w:t>A.B.S thanks M</w:t>
        </w:r>
      </w:ins>
      <w:ins w:id="921" w:author="Alex" w:date="2020-04-22T23:55:00Z">
        <w:r w:rsidR="0072431F">
          <w:rPr>
            <w:rFonts w:ascii="TimesNewRomanPSMT" w:hAnsi="TimesNewRomanPSMT" w:cs="TimesNewRomanPSMT"/>
            <w:lang w:val="en-US"/>
          </w:rPr>
          <w:t>edical Research Council (UK)</w:t>
        </w:r>
      </w:ins>
      <w:ins w:id="922" w:author="Alex" w:date="2020-04-20T12:09:00Z">
        <w:r w:rsidR="00231AF6">
          <w:rPr>
            <w:rFonts w:ascii="TimesNewRomanPSMT" w:hAnsi="TimesNewRomanPSMT" w:cs="TimesNewRomanPSMT"/>
            <w:lang w:val="en-US"/>
          </w:rPr>
          <w:t xml:space="preserve"> for the core funding of his laboratory</w:t>
        </w:r>
      </w:ins>
      <w:ins w:id="923" w:author="Alex" w:date="2020-04-20T11:57:00Z">
        <w:r w:rsidR="003F614A">
          <w:rPr>
            <w:rFonts w:ascii="TimesNewRomanPSMT" w:hAnsi="TimesNewRomanPSMT" w:cs="TimesNewRomanPSMT"/>
            <w:lang w:val="en-US"/>
          </w:rPr>
          <w:t xml:space="preserve">. </w:t>
        </w:r>
      </w:ins>
      <w:r w:rsidR="008A7ECA" w:rsidRPr="004D3C5F">
        <w:rPr>
          <w:lang w:val="en-US"/>
        </w:rPr>
        <w:t xml:space="preserve">This work was supported by </w:t>
      </w:r>
      <w:r w:rsidR="008A7ECA" w:rsidRPr="004D3C5F">
        <w:rPr>
          <w:rFonts w:eastAsia="Arial"/>
          <w:lang w:val="en-US"/>
        </w:rPr>
        <w:t xml:space="preserve">the SYMBIT project (reg. no. </w:t>
      </w:r>
      <w:proofErr w:type="gramStart"/>
      <w:r w:rsidR="008A7ECA" w:rsidRPr="004D3C5F">
        <w:rPr>
          <w:rFonts w:eastAsia="Arial"/>
          <w:lang w:val="en-US"/>
        </w:rPr>
        <w:t>CZ.02.1.01/0.0/0.0/15_003/0000477) financed by the ERDF</w:t>
      </w:r>
      <w:r w:rsidR="008A7ECA" w:rsidRPr="004D3C5F">
        <w:rPr>
          <w:lang w:val="en-US"/>
        </w:rPr>
        <w:t>.</w:t>
      </w:r>
      <w:proofErr w:type="gramEnd"/>
      <w:r w:rsidR="005377E1" w:rsidRPr="00BB6DDF">
        <w:rPr>
          <w:lang w:val="en-US"/>
        </w:rPr>
        <w:br w:type="page"/>
      </w:r>
    </w:p>
    <w:p w14:paraId="77BCA366" w14:textId="3FA24E1A" w:rsidR="00B65DA7" w:rsidRPr="005377E1" w:rsidRDefault="005377E1" w:rsidP="005377E1">
      <w:pPr>
        <w:pStyle w:val="Heading2"/>
      </w:pPr>
      <w:r>
        <w:lastRenderedPageBreak/>
        <w:t>References</w:t>
      </w:r>
    </w:p>
    <w:p w14:paraId="04F1C265" w14:textId="77777777" w:rsidR="00630054" w:rsidRPr="00630054" w:rsidRDefault="00B65DA7" w:rsidP="002F6C7D">
      <w:pPr>
        <w:pStyle w:val="EndNoteBibliography"/>
        <w:ind w:left="720" w:hanging="720"/>
        <w:jc w:val="both"/>
      </w:pPr>
      <w:r>
        <w:fldChar w:fldCharType="begin"/>
      </w:r>
      <w:r>
        <w:instrText xml:space="preserve"> ADDIN EN.REFLIST </w:instrText>
      </w:r>
      <w:r>
        <w:fldChar w:fldCharType="separate"/>
      </w:r>
      <w:r w:rsidR="00630054" w:rsidRPr="00630054">
        <w:t>1.</w:t>
      </w:r>
      <w:r w:rsidR="00630054" w:rsidRPr="00630054">
        <w:tab/>
        <w:t xml:space="preserve">K. Gehring, J. L. Leroy, M. Gueron, A tetrameric DNA structure with protonated cytosine.cytosine base pairs. </w:t>
      </w:r>
      <w:r w:rsidR="00630054" w:rsidRPr="00630054">
        <w:rPr>
          <w:i/>
        </w:rPr>
        <w:t>Nature</w:t>
      </w:r>
      <w:r w:rsidR="00630054" w:rsidRPr="00630054">
        <w:t xml:space="preserve"> </w:t>
      </w:r>
      <w:r w:rsidR="00630054" w:rsidRPr="00630054">
        <w:rPr>
          <w:b/>
        </w:rPr>
        <w:t>363</w:t>
      </w:r>
      <w:r w:rsidR="00630054" w:rsidRPr="00630054">
        <w:t>, 561-565 (1993).</w:t>
      </w:r>
    </w:p>
    <w:p w14:paraId="6E43CDF1" w14:textId="77777777" w:rsidR="00630054" w:rsidRPr="00630054" w:rsidRDefault="00630054" w:rsidP="002F6C7D">
      <w:pPr>
        <w:pStyle w:val="EndNoteBibliography"/>
        <w:ind w:left="720" w:hanging="720"/>
        <w:jc w:val="both"/>
      </w:pPr>
      <w:r w:rsidRPr="00630054">
        <w:t>2.</w:t>
      </w:r>
      <w:r w:rsidRPr="00630054">
        <w:tab/>
        <w:t xml:space="preserve">J.-L. Leroy, M. Guéron, J.-L. Mergny, C. Hélène, Intramolecular folding of a fragment of the cytosine-rich strand of telomeric DNA into ani-motif. </w:t>
      </w:r>
      <w:r w:rsidRPr="00630054">
        <w:rPr>
          <w:i/>
        </w:rPr>
        <w:t>Nucleic Acids Research</w:t>
      </w:r>
      <w:r w:rsidRPr="00630054">
        <w:t xml:space="preserve"> </w:t>
      </w:r>
      <w:r w:rsidRPr="00630054">
        <w:rPr>
          <w:b/>
        </w:rPr>
        <w:t>22</w:t>
      </w:r>
      <w:r w:rsidRPr="00630054">
        <w:t>, 1600-1606 (1994).</w:t>
      </w:r>
    </w:p>
    <w:p w14:paraId="1882E3ED" w14:textId="77777777" w:rsidR="00630054" w:rsidRPr="00630054" w:rsidRDefault="00630054" w:rsidP="002F6C7D">
      <w:pPr>
        <w:pStyle w:val="EndNoteBibliography"/>
        <w:ind w:left="720" w:hanging="720"/>
        <w:jc w:val="both"/>
      </w:pPr>
      <w:r w:rsidRPr="00630054">
        <w:t>3.</w:t>
      </w:r>
      <w:r w:rsidRPr="00630054">
        <w:tab/>
        <w:t xml:space="preserve">S. Nonin-Lecomte, J. L. Leroy, Structure of a C-rich strand fragment of the human centromeric satellite III: a pH-dependent intercalation topology. </w:t>
      </w:r>
      <w:r w:rsidRPr="00630054">
        <w:rPr>
          <w:i/>
        </w:rPr>
        <w:t>J Mol Biol</w:t>
      </w:r>
      <w:r w:rsidRPr="00630054">
        <w:t xml:space="preserve"> </w:t>
      </w:r>
      <w:r w:rsidRPr="00630054">
        <w:rPr>
          <w:b/>
        </w:rPr>
        <w:t>309</w:t>
      </w:r>
      <w:r w:rsidRPr="00630054">
        <w:t>, 491-506 (2001).</w:t>
      </w:r>
    </w:p>
    <w:p w14:paraId="63E3AFC7" w14:textId="77777777" w:rsidR="00630054" w:rsidRPr="00630054" w:rsidRDefault="00630054" w:rsidP="002F6C7D">
      <w:pPr>
        <w:pStyle w:val="EndNoteBibliography"/>
        <w:ind w:left="720" w:hanging="720"/>
        <w:jc w:val="both"/>
      </w:pPr>
      <w:r w:rsidRPr="00630054">
        <w:t>4.</w:t>
      </w:r>
      <w:r w:rsidRPr="00630054">
        <w:tab/>
        <w:t xml:space="preserve">A. T. Phan, M. Gueron, J. L. Leroy, The solution structure and internal motions of a fragment of the cytidine-rich strand of the human telomere. </w:t>
      </w:r>
      <w:r w:rsidRPr="00630054">
        <w:rPr>
          <w:i/>
        </w:rPr>
        <w:t>J Mol Biol</w:t>
      </w:r>
      <w:r w:rsidRPr="00630054">
        <w:t xml:space="preserve"> </w:t>
      </w:r>
      <w:r w:rsidRPr="00630054">
        <w:rPr>
          <w:b/>
        </w:rPr>
        <w:t>299</w:t>
      </w:r>
      <w:r w:rsidRPr="00630054">
        <w:t>, 123-144 (2000).</w:t>
      </w:r>
    </w:p>
    <w:p w14:paraId="1AD99102" w14:textId="77777777" w:rsidR="00630054" w:rsidRPr="00630054" w:rsidRDefault="00630054" w:rsidP="002F6C7D">
      <w:pPr>
        <w:pStyle w:val="EndNoteBibliography"/>
        <w:ind w:left="720" w:hanging="720"/>
        <w:jc w:val="both"/>
      </w:pPr>
      <w:r w:rsidRPr="00630054">
        <w:t>5.</w:t>
      </w:r>
      <w:r w:rsidRPr="00630054">
        <w:tab/>
        <w:t xml:space="preserve">X. Han, J. L. Leroy, M. Gueron, An intramolecular i-motif: the solution structure and base-pair opening kinetics of d(5mCCT3CCT3ACCT3CC). </w:t>
      </w:r>
      <w:r w:rsidRPr="00630054">
        <w:rPr>
          <w:i/>
        </w:rPr>
        <w:t>J Mol Biol</w:t>
      </w:r>
      <w:r w:rsidRPr="00630054">
        <w:t xml:space="preserve"> </w:t>
      </w:r>
      <w:r w:rsidRPr="00630054">
        <w:rPr>
          <w:b/>
        </w:rPr>
        <w:t>278</w:t>
      </w:r>
      <w:r w:rsidRPr="00630054">
        <w:t>, 949-965 (1998).</w:t>
      </w:r>
    </w:p>
    <w:p w14:paraId="447629FB" w14:textId="77777777" w:rsidR="00630054" w:rsidRPr="00630054" w:rsidRDefault="00630054" w:rsidP="002F6C7D">
      <w:pPr>
        <w:pStyle w:val="EndNoteBibliography"/>
        <w:ind w:left="720" w:hanging="720"/>
        <w:jc w:val="both"/>
      </w:pPr>
      <w:r w:rsidRPr="00630054">
        <w:t>6.</w:t>
      </w:r>
      <w:r w:rsidRPr="00630054">
        <w:tab/>
        <w:t xml:space="preserve">K. Snoussi, S. Nonin-Lecomte, J. L. Leroy, The RNA i-motif. </w:t>
      </w:r>
      <w:r w:rsidRPr="00630054">
        <w:rPr>
          <w:i/>
        </w:rPr>
        <w:t>J Mol Biol</w:t>
      </w:r>
      <w:r w:rsidRPr="00630054">
        <w:t xml:space="preserve"> </w:t>
      </w:r>
      <w:r w:rsidRPr="00630054">
        <w:rPr>
          <w:b/>
        </w:rPr>
        <w:t>309</w:t>
      </w:r>
      <w:r w:rsidRPr="00630054">
        <w:t>, 139-153 (2001).</w:t>
      </w:r>
    </w:p>
    <w:p w14:paraId="5B292580" w14:textId="77777777" w:rsidR="00630054" w:rsidRPr="00630054" w:rsidRDefault="00630054" w:rsidP="002F6C7D">
      <w:pPr>
        <w:pStyle w:val="EndNoteBibliography"/>
        <w:ind w:left="720" w:hanging="720"/>
        <w:jc w:val="both"/>
      </w:pPr>
      <w:r w:rsidRPr="00630054">
        <w:t>7.</w:t>
      </w:r>
      <w:r w:rsidRPr="00630054">
        <w:tab/>
        <w:t xml:space="preserve">E. P. Wright, J. L. Huppert, Z. A. E. Waller, Identification of multiple genomic DNA sequences which form i-motif structures at neutral pH. </w:t>
      </w:r>
      <w:r w:rsidRPr="00630054">
        <w:rPr>
          <w:i/>
        </w:rPr>
        <w:t>Nucleic Acids Res</w:t>
      </w:r>
      <w:r w:rsidRPr="00630054">
        <w:t xml:space="preserve"> </w:t>
      </w:r>
      <w:r w:rsidRPr="00630054">
        <w:rPr>
          <w:b/>
        </w:rPr>
        <w:t>45</w:t>
      </w:r>
      <w:r w:rsidRPr="00630054">
        <w:t>, 2951-2959 (2017).</w:t>
      </w:r>
    </w:p>
    <w:p w14:paraId="30E011C2" w14:textId="77777777" w:rsidR="00630054" w:rsidRPr="00630054" w:rsidRDefault="00630054" w:rsidP="002F6C7D">
      <w:pPr>
        <w:pStyle w:val="EndNoteBibliography"/>
        <w:ind w:left="720" w:hanging="720"/>
        <w:jc w:val="both"/>
      </w:pPr>
      <w:r w:rsidRPr="00630054">
        <w:t>8.</w:t>
      </w:r>
      <w:r w:rsidRPr="00630054">
        <w:tab/>
        <w:t xml:space="preserve">R. A. Rogers, A. M. Fleming, C. J. Burrows, Unusual Isothermal Hysteresis in DNA i-Motif pH Transitions: A Study of the RAD17 Promoter Sequence. </w:t>
      </w:r>
      <w:r w:rsidRPr="00630054">
        <w:rPr>
          <w:i/>
        </w:rPr>
        <w:t>Biophys J</w:t>
      </w:r>
      <w:r w:rsidRPr="00630054">
        <w:t xml:space="preserve"> </w:t>
      </w:r>
      <w:r w:rsidRPr="00630054">
        <w:rPr>
          <w:b/>
        </w:rPr>
        <w:t>114</w:t>
      </w:r>
      <w:r w:rsidRPr="00630054">
        <w:t>, 1804-1815 (2018).</w:t>
      </w:r>
    </w:p>
    <w:p w14:paraId="2D09F348" w14:textId="77777777" w:rsidR="00630054" w:rsidRPr="00630054" w:rsidRDefault="00630054" w:rsidP="002F6C7D">
      <w:pPr>
        <w:pStyle w:val="EndNoteBibliography"/>
        <w:ind w:left="720" w:hanging="720"/>
        <w:jc w:val="both"/>
      </w:pPr>
      <w:r w:rsidRPr="00630054">
        <w:t>9.</w:t>
      </w:r>
      <w:r w:rsidRPr="00630054">
        <w:tab/>
        <w:t>P. Skolakova</w:t>
      </w:r>
      <w:r w:rsidRPr="00630054">
        <w:rPr>
          <w:i/>
        </w:rPr>
        <w:t xml:space="preserve"> et al.</w:t>
      </w:r>
      <w:r w:rsidRPr="00630054">
        <w:t xml:space="preserve">, Systematic investigation of sequence requirements for DNA i-motif formation. </w:t>
      </w:r>
      <w:r w:rsidRPr="00630054">
        <w:rPr>
          <w:i/>
        </w:rPr>
        <w:t>Nucleic Acids Res</w:t>
      </w:r>
      <w:r w:rsidRPr="00630054">
        <w:t xml:space="preserve"> </w:t>
      </w:r>
      <w:r w:rsidRPr="00630054">
        <w:rPr>
          <w:b/>
        </w:rPr>
        <w:t>47</w:t>
      </w:r>
      <w:r w:rsidRPr="00630054">
        <w:t>, 2177-2189 (2019).</w:t>
      </w:r>
    </w:p>
    <w:p w14:paraId="7992D5B3" w14:textId="77777777" w:rsidR="00630054" w:rsidRPr="00630054" w:rsidRDefault="00630054" w:rsidP="002F6C7D">
      <w:pPr>
        <w:pStyle w:val="EndNoteBibliography"/>
        <w:ind w:left="720" w:hanging="720"/>
        <w:jc w:val="both"/>
      </w:pPr>
      <w:r w:rsidRPr="00630054">
        <w:t>10.</w:t>
      </w:r>
      <w:r w:rsidRPr="00630054">
        <w:tab/>
        <w:t xml:space="preserve">J.-L. Mergny, L. Lacroix, X. Han, J.-L. Leroy, C. Helene, Intramolecular Folding of Pyrimidine Oligodeoxynucleotides into an i-DNA Motif. </w:t>
      </w:r>
      <w:r w:rsidRPr="00630054">
        <w:rPr>
          <w:i/>
        </w:rPr>
        <w:t>Journal of the American Chemical Society</w:t>
      </w:r>
      <w:r w:rsidRPr="00630054">
        <w:t xml:space="preserve"> </w:t>
      </w:r>
      <w:r w:rsidRPr="00630054">
        <w:rPr>
          <w:b/>
        </w:rPr>
        <w:t>117</w:t>
      </w:r>
      <w:r w:rsidRPr="00630054">
        <w:t>, 8887-8898 (1995).</w:t>
      </w:r>
    </w:p>
    <w:p w14:paraId="7A4CE479" w14:textId="77777777" w:rsidR="00630054" w:rsidRPr="00630054" w:rsidRDefault="00630054" w:rsidP="002F6C7D">
      <w:pPr>
        <w:pStyle w:val="EndNoteBibliography"/>
        <w:ind w:left="720" w:hanging="720"/>
        <w:jc w:val="both"/>
      </w:pPr>
      <w:r w:rsidRPr="00630054">
        <w:t>11.</w:t>
      </w:r>
      <w:r w:rsidRPr="00630054">
        <w:tab/>
        <w:t xml:space="preserve">J. L. Mergny, D. Sen, DNA Quadruple Helices in Nanotechnology. </w:t>
      </w:r>
      <w:r w:rsidRPr="00630054">
        <w:rPr>
          <w:i/>
        </w:rPr>
        <w:t>Chem Rev</w:t>
      </w:r>
      <w:r w:rsidRPr="00630054">
        <w:t xml:space="preserve"> 10.1021/acs.chemrev.8b00629 (2019).</w:t>
      </w:r>
    </w:p>
    <w:p w14:paraId="77897E06" w14:textId="77777777" w:rsidR="00630054" w:rsidRPr="00630054" w:rsidRDefault="00630054" w:rsidP="002F6C7D">
      <w:pPr>
        <w:pStyle w:val="EndNoteBibliography"/>
        <w:ind w:left="720" w:hanging="720"/>
        <w:jc w:val="both"/>
      </w:pPr>
      <w:r w:rsidRPr="00630054">
        <w:t>12.</w:t>
      </w:r>
      <w:r w:rsidRPr="00630054">
        <w:tab/>
        <w:t xml:space="preserve">J. J. Alba, A. Sadurni, R. Gargallo, Nucleic Acid i-Motif Structures in Analytical Chemistry. </w:t>
      </w:r>
      <w:r w:rsidRPr="00630054">
        <w:rPr>
          <w:i/>
        </w:rPr>
        <w:t>Crit Rev Anal Chem</w:t>
      </w:r>
      <w:r w:rsidRPr="00630054">
        <w:t xml:space="preserve"> </w:t>
      </w:r>
      <w:r w:rsidRPr="00630054">
        <w:rPr>
          <w:b/>
        </w:rPr>
        <w:t>46</w:t>
      </w:r>
      <w:r w:rsidRPr="00630054">
        <w:t>, 443-454 (2016).</w:t>
      </w:r>
    </w:p>
    <w:p w14:paraId="4E452921" w14:textId="77777777" w:rsidR="00630054" w:rsidRPr="00630054" w:rsidRDefault="00630054" w:rsidP="002F6C7D">
      <w:pPr>
        <w:pStyle w:val="EndNoteBibliography"/>
        <w:ind w:left="720" w:hanging="720"/>
        <w:jc w:val="both"/>
      </w:pPr>
      <w:r w:rsidRPr="00630054">
        <w:t>13.</w:t>
      </w:r>
      <w:r w:rsidRPr="00630054">
        <w:tab/>
        <w:t xml:space="preserve">K. Leung, K. Chakraborty, A. Saminathan, Y. Krishnan, A DNA nanomachine chemically resolves lysosomes in live cells. </w:t>
      </w:r>
      <w:r w:rsidRPr="00630054">
        <w:rPr>
          <w:i/>
        </w:rPr>
        <w:t>Nat Nanotechnol</w:t>
      </w:r>
      <w:r w:rsidRPr="00630054">
        <w:t xml:space="preserve"> 10.1038/s41565-018-0318-5 (2018).</w:t>
      </w:r>
    </w:p>
    <w:p w14:paraId="32400531" w14:textId="77777777" w:rsidR="00630054" w:rsidRPr="00630054" w:rsidRDefault="00630054" w:rsidP="002F6C7D">
      <w:pPr>
        <w:pStyle w:val="EndNoteBibliography"/>
        <w:ind w:left="720" w:hanging="720"/>
        <w:jc w:val="both"/>
      </w:pPr>
      <w:r w:rsidRPr="00630054">
        <w:t>14.</w:t>
      </w:r>
      <w:r w:rsidRPr="00630054">
        <w:tab/>
        <w:t xml:space="preserve">M. Debnath, K. Fatma, J. Dash, Chemical Regulation of DNA i-Motifs for Nanobiotechnology and Therapeutics. </w:t>
      </w:r>
      <w:r w:rsidRPr="00630054">
        <w:rPr>
          <w:i/>
        </w:rPr>
        <w:t>Angew Chem Int Ed Engl</w:t>
      </w:r>
      <w:r w:rsidRPr="00630054">
        <w:t xml:space="preserve"> </w:t>
      </w:r>
      <w:r w:rsidRPr="00630054">
        <w:rPr>
          <w:b/>
        </w:rPr>
        <w:t>58</w:t>
      </w:r>
      <w:r w:rsidRPr="00630054">
        <w:t>, 2942-2957 (2019).</w:t>
      </w:r>
    </w:p>
    <w:p w14:paraId="7A3ADC58" w14:textId="77777777" w:rsidR="00630054" w:rsidRPr="00630054" w:rsidRDefault="00630054" w:rsidP="002F6C7D">
      <w:pPr>
        <w:pStyle w:val="EndNoteBibliography"/>
        <w:ind w:left="720" w:hanging="720"/>
        <w:jc w:val="both"/>
      </w:pPr>
      <w:r w:rsidRPr="00630054">
        <w:t>15.</w:t>
      </w:r>
      <w:r w:rsidRPr="00630054">
        <w:tab/>
        <w:t>M. Zeraati</w:t>
      </w:r>
      <w:r w:rsidRPr="00630054">
        <w:rPr>
          <w:i/>
        </w:rPr>
        <w:t xml:space="preserve"> et al.</w:t>
      </w:r>
      <w:r w:rsidRPr="00630054">
        <w:t xml:space="preserve">, I-motif DNA structures are formed in the nuclei of human cells. </w:t>
      </w:r>
      <w:r w:rsidRPr="00630054">
        <w:rPr>
          <w:i/>
        </w:rPr>
        <w:t>Nat Chem</w:t>
      </w:r>
      <w:r w:rsidRPr="00630054">
        <w:t xml:space="preserve"> </w:t>
      </w:r>
      <w:r w:rsidRPr="00630054">
        <w:rPr>
          <w:b/>
        </w:rPr>
        <w:t>10</w:t>
      </w:r>
      <w:r w:rsidRPr="00630054">
        <w:t>, 631-637 (2018).</w:t>
      </w:r>
    </w:p>
    <w:p w14:paraId="64A1F507" w14:textId="77777777" w:rsidR="00630054" w:rsidRPr="00630054" w:rsidRDefault="00630054" w:rsidP="002F6C7D">
      <w:pPr>
        <w:pStyle w:val="EndNoteBibliography"/>
        <w:ind w:left="720" w:hanging="720"/>
        <w:jc w:val="both"/>
      </w:pPr>
      <w:r w:rsidRPr="00630054">
        <w:t>16.</w:t>
      </w:r>
      <w:r w:rsidRPr="00630054">
        <w:tab/>
        <w:t>S. Dzatko</w:t>
      </w:r>
      <w:r w:rsidRPr="00630054">
        <w:rPr>
          <w:i/>
        </w:rPr>
        <w:t xml:space="preserve"> et al.</w:t>
      </w:r>
      <w:r w:rsidRPr="00630054">
        <w:t xml:space="preserve">, Evaluation of the Stability of DNA i-Motifs in the Nuclei of Living Mammalian Cells. </w:t>
      </w:r>
      <w:r w:rsidRPr="00630054">
        <w:rPr>
          <w:i/>
        </w:rPr>
        <w:t>Angew Chem Int Ed Engl</w:t>
      </w:r>
      <w:r w:rsidRPr="00630054">
        <w:t xml:space="preserve"> </w:t>
      </w:r>
      <w:r w:rsidRPr="00630054">
        <w:rPr>
          <w:b/>
        </w:rPr>
        <w:t>57</w:t>
      </w:r>
      <w:r w:rsidRPr="00630054">
        <w:t>, 2165-2169 (2018).</w:t>
      </w:r>
    </w:p>
    <w:p w14:paraId="2EE5BB87" w14:textId="77777777" w:rsidR="00630054" w:rsidRPr="00630054" w:rsidRDefault="00630054" w:rsidP="002F6C7D">
      <w:pPr>
        <w:pStyle w:val="EndNoteBibliography"/>
        <w:ind w:left="720" w:hanging="720"/>
        <w:jc w:val="both"/>
      </w:pPr>
      <w:r w:rsidRPr="00630054">
        <w:t>17.</w:t>
      </w:r>
      <w:r w:rsidRPr="00630054">
        <w:tab/>
        <w:t xml:space="preserve">X. Li, Y. Peng, J. Ren, X. Qu, Carboxyl-modified single-walled carbon nanotubes selectively induce human telomeric i-motif formation. </w:t>
      </w:r>
      <w:r w:rsidRPr="00630054">
        <w:rPr>
          <w:i/>
        </w:rPr>
        <w:t>Proc Natl Acad Sci U S A</w:t>
      </w:r>
      <w:r w:rsidRPr="00630054">
        <w:t xml:space="preserve"> </w:t>
      </w:r>
      <w:r w:rsidRPr="00630054">
        <w:rPr>
          <w:b/>
        </w:rPr>
        <w:t>103</w:t>
      </w:r>
      <w:r w:rsidRPr="00630054">
        <w:t>, 19658-19663 (2006).</w:t>
      </w:r>
    </w:p>
    <w:p w14:paraId="54DB59C7" w14:textId="77777777" w:rsidR="00630054" w:rsidRPr="00630054" w:rsidRDefault="00630054" w:rsidP="002F6C7D">
      <w:pPr>
        <w:pStyle w:val="EndNoteBibliography"/>
        <w:ind w:left="720" w:hanging="720"/>
        <w:jc w:val="both"/>
      </w:pPr>
      <w:r w:rsidRPr="00630054">
        <w:t>18.</w:t>
      </w:r>
      <w:r w:rsidRPr="00630054">
        <w:tab/>
        <w:t>K. Niu</w:t>
      </w:r>
      <w:r w:rsidRPr="00630054">
        <w:rPr>
          <w:i/>
        </w:rPr>
        <w:t xml:space="preserve"> et al.</w:t>
      </w:r>
      <w:r w:rsidRPr="00630054">
        <w:t xml:space="preserve">, BmILF and i-motif structure are involved in transcriptional regulation of BmPOUM2 in Bombyx mori. </w:t>
      </w:r>
      <w:r w:rsidRPr="00630054">
        <w:rPr>
          <w:i/>
        </w:rPr>
        <w:t>Nucleic Acids Res</w:t>
      </w:r>
      <w:r w:rsidRPr="00630054">
        <w:t xml:space="preserve"> </w:t>
      </w:r>
      <w:r w:rsidRPr="00630054">
        <w:rPr>
          <w:b/>
        </w:rPr>
        <w:t>46</w:t>
      </w:r>
      <w:r w:rsidRPr="00630054">
        <w:t>, 1710-1723 (2018).</w:t>
      </w:r>
    </w:p>
    <w:p w14:paraId="4CA245F2" w14:textId="77777777" w:rsidR="00630054" w:rsidRPr="00630054" w:rsidRDefault="00630054" w:rsidP="002F6C7D">
      <w:pPr>
        <w:pStyle w:val="EndNoteBibliography"/>
        <w:ind w:left="720" w:hanging="720"/>
        <w:jc w:val="both"/>
      </w:pPr>
      <w:r w:rsidRPr="00630054">
        <w:t>19.</w:t>
      </w:r>
      <w:r w:rsidRPr="00630054">
        <w:tab/>
        <w:t xml:space="preserve">H. J. Kang, S. Kendrick, S. M. Hecht, L. H. Hurley, The transcriptional complex between the BCL2 i-motif and hnRNP LL is a molecular switch for control of gene expression that can be modulated by small molecules. </w:t>
      </w:r>
      <w:r w:rsidRPr="00630054">
        <w:rPr>
          <w:i/>
        </w:rPr>
        <w:t>J Am Chem Soc</w:t>
      </w:r>
      <w:r w:rsidRPr="00630054">
        <w:t xml:space="preserve"> </w:t>
      </w:r>
      <w:r w:rsidRPr="00630054">
        <w:rPr>
          <w:b/>
        </w:rPr>
        <w:t>136</w:t>
      </w:r>
      <w:r w:rsidRPr="00630054">
        <w:t>, 4172-4185 (2014).</w:t>
      </w:r>
    </w:p>
    <w:p w14:paraId="3CD02F72" w14:textId="77777777" w:rsidR="00630054" w:rsidRPr="00630054" w:rsidRDefault="00630054" w:rsidP="002F6C7D">
      <w:pPr>
        <w:pStyle w:val="EndNoteBibliography"/>
        <w:ind w:left="720" w:hanging="720"/>
        <w:jc w:val="both"/>
      </w:pPr>
      <w:r w:rsidRPr="00630054">
        <w:t>20.</w:t>
      </w:r>
      <w:r w:rsidRPr="00630054">
        <w:tab/>
        <w:t xml:space="preserve">S. Takahashi, J. A. Brazier, N. Sugimoto, Topological impact of noncanonical DNA structures on Klenow fragment of DNA polymerase. </w:t>
      </w:r>
      <w:r w:rsidRPr="00630054">
        <w:rPr>
          <w:i/>
        </w:rPr>
        <w:t>Proc Natl Acad Sci U S A</w:t>
      </w:r>
      <w:r w:rsidRPr="00630054">
        <w:t xml:space="preserve"> </w:t>
      </w:r>
      <w:r w:rsidRPr="00630054">
        <w:rPr>
          <w:b/>
        </w:rPr>
        <w:t>114</w:t>
      </w:r>
      <w:r w:rsidRPr="00630054">
        <w:t>, 9605-9610 (2017).</w:t>
      </w:r>
    </w:p>
    <w:p w14:paraId="107887F5" w14:textId="77777777" w:rsidR="00630054" w:rsidRPr="00630054" w:rsidRDefault="00630054" w:rsidP="002F6C7D">
      <w:pPr>
        <w:pStyle w:val="EndNoteBibliography"/>
        <w:ind w:left="720" w:hanging="720"/>
        <w:jc w:val="both"/>
      </w:pPr>
      <w:r w:rsidRPr="00630054">
        <w:t>21.</w:t>
      </w:r>
      <w:r w:rsidRPr="00630054">
        <w:tab/>
        <w:t>B. Mir</w:t>
      </w:r>
      <w:r w:rsidRPr="00630054">
        <w:rPr>
          <w:i/>
        </w:rPr>
        <w:t xml:space="preserve"> et al.</w:t>
      </w:r>
      <w:r w:rsidRPr="00630054">
        <w:t xml:space="preserve">, Prevalent Sequences in the Human Genome Can Form Mini i-Motif Structures at Physiological pH. </w:t>
      </w:r>
      <w:r w:rsidRPr="00630054">
        <w:rPr>
          <w:i/>
        </w:rPr>
        <w:t>J Am Chem Soc</w:t>
      </w:r>
      <w:r w:rsidRPr="00630054">
        <w:t xml:space="preserve"> </w:t>
      </w:r>
      <w:r w:rsidRPr="00630054">
        <w:rPr>
          <w:b/>
        </w:rPr>
        <w:t>139</w:t>
      </w:r>
      <w:r w:rsidRPr="00630054">
        <w:t>, 13985-13988 (2017).</w:t>
      </w:r>
    </w:p>
    <w:p w14:paraId="042061C9" w14:textId="77777777" w:rsidR="00630054" w:rsidRPr="00630054" w:rsidRDefault="00630054" w:rsidP="002F6C7D">
      <w:pPr>
        <w:pStyle w:val="EndNoteBibliography"/>
        <w:ind w:left="720" w:hanging="720"/>
        <w:jc w:val="both"/>
      </w:pPr>
      <w:r w:rsidRPr="00630054">
        <w:t>22.</w:t>
      </w:r>
      <w:r w:rsidRPr="00630054">
        <w:tab/>
        <w:t xml:space="preserve">I. V. Nesterova, E. E. Nesterov, Rational design of highly responsive pH sensors based on DNA i-motif. </w:t>
      </w:r>
      <w:r w:rsidRPr="00630054">
        <w:rPr>
          <w:i/>
        </w:rPr>
        <w:t xml:space="preserve">J Am </w:t>
      </w:r>
      <w:r w:rsidRPr="00630054">
        <w:rPr>
          <w:i/>
        </w:rPr>
        <w:lastRenderedPageBreak/>
        <w:t>Chem Soc</w:t>
      </w:r>
      <w:r w:rsidRPr="00630054">
        <w:t xml:space="preserve"> </w:t>
      </w:r>
      <w:r w:rsidRPr="00630054">
        <w:rPr>
          <w:b/>
        </w:rPr>
        <w:t>136</w:t>
      </w:r>
      <w:r w:rsidRPr="00630054">
        <w:t>, 8843-8846 (2014).</w:t>
      </w:r>
    </w:p>
    <w:p w14:paraId="56AFE628" w14:textId="77777777" w:rsidR="00630054" w:rsidRPr="00630054" w:rsidRDefault="00630054" w:rsidP="002F6C7D">
      <w:pPr>
        <w:pStyle w:val="EndNoteBibliography"/>
        <w:ind w:left="720" w:hanging="720"/>
        <w:jc w:val="both"/>
      </w:pPr>
      <w:r w:rsidRPr="00630054">
        <w:t>23.</w:t>
      </w:r>
      <w:r w:rsidRPr="00630054">
        <w:tab/>
        <w:t xml:space="preserve">A. M. Fleming, K. M. Stewart, G. M. Eyring, T. E. Ball, C. J. Burrows, Unraveling the 4n - 1 rule for DNA i-motif stability: base pairs vs. loop lengths. </w:t>
      </w:r>
      <w:r w:rsidRPr="00630054">
        <w:rPr>
          <w:i/>
        </w:rPr>
        <w:t>Org Biomol Chem</w:t>
      </w:r>
      <w:r w:rsidRPr="00630054">
        <w:t xml:space="preserve"> </w:t>
      </w:r>
      <w:r w:rsidRPr="00630054">
        <w:rPr>
          <w:b/>
        </w:rPr>
        <w:t>16</w:t>
      </w:r>
      <w:r w:rsidRPr="00630054">
        <w:t>, 4537-4546 (2018).</w:t>
      </w:r>
    </w:p>
    <w:p w14:paraId="746C2A0E" w14:textId="77777777" w:rsidR="00630054" w:rsidRPr="00630054" w:rsidRDefault="00630054" w:rsidP="002F6C7D">
      <w:pPr>
        <w:pStyle w:val="EndNoteBibliography"/>
        <w:ind w:left="720" w:hanging="720"/>
        <w:jc w:val="both"/>
      </w:pPr>
      <w:r w:rsidRPr="00630054">
        <w:t>24.</w:t>
      </w:r>
      <w:r w:rsidRPr="00630054">
        <w:tab/>
        <w:t>A. M. Fleming</w:t>
      </w:r>
      <w:r w:rsidRPr="00630054">
        <w:rPr>
          <w:i/>
        </w:rPr>
        <w:t xml:space="preserve"> et al.</w:t>
      </w:r>
      <w:r w:rsidRPr="00630054">
        <w:t xml:space="preserve">, 4n-1 Is a "Sweet Spot" in DNA i-Motif Folding of 2'-Deoxycytidine Homopolymers. </w:t>
      </w:r>
      <w:r w:rsidRPr="00630054">
        <w:rPr>
          <w:i/>
        </w:rPr>
        <w:t>J Am Chem Soc</w:t>
      </w:r>
      <w:r w:rsidRPr="00630054">
        <w:t xml:space="preserve"> </w:t>
      </w:r>
      <w:r w:rsidRPr="00630054">
        <w:rPr>
          <w:b/>
        </w:rPr>
        <w:t>139</w:t>
      </w:r>
      <w:r w:rsidRPr="00630054">
        <w:t>, 4682-4689 (2017).</w:t>
      </w:r>
    </w:p>
    <w:p w14:paraId="0D22FEB7" w14:textId="77777777" w:rsidR="00630054" w:rsidRPr="00630054" w:rsidRDefault="00630054" w:rsidP="002F6C7D">
      <w:pPr>
        <w:pStyle w:val="EndNoteBibliography"/>
        <w:ind w:left="720" w:hanging="720"/>
        <w:jc w:val="both"/>
      </w:pPr>
      <w:r w:rsidRPr="00630054">
        <w:t>25.</w:t>
      </w:r>
      <w:r w:rsidRPr="00630054">
        <w:tab/>
        <w:t xml:space="preserve">A. Sengar, B. Heddi, A. T. Phan, Formation of G-quadruplexes in poly-G sequences: structure of a propeller-type parallel-stranded G-quadruplex formed by a G(1)(5) stretch. </w:t>
      </w:r>
      <w:r w:rsidRPr="00630054">
        <w:rPr>
          <w:i/>
        </w:rPr>
        <w:t>Biochemistry</w:t>
      </w:r>
      <w:r w:rsidRPr="00630054">
        <w:t xml:space="preserve"> </w:t>
      </w:r>
      <w:r w:rsidRPr="00630054">
        <w:rPr>
          <w:b/>
        </w:rPr>
        <w:t>53</w:t>
      </w:r>
      <w:r w:rsidRPr="00630054">
        <w:t>, 7718-7723 (2014).</w:t>
      </w:r>
    </w:p>
    <w:p w14:paraId="16A8CACE" w14:textId="77777777" w:rsidR="00630054" w:rsidRPr="00630054" w:rsidRDefault="00630054" w:rsidP="002F6C7D">
      <w:pPr>
        <w:pStyle w:val="EndNoteBibliography"/>
        <w:ind w:left="720" w:hanging="720"/>
        <w:jc w:val="both"/>
      </w:pPr>
      <w:r w:rsidRPr="00630054">
        <w:t>26.</w:t>
      </w:r>
      <w:r w:rsidRPr="00630054">
        <w:tab/>
        <w:t>S. Benabou</w:t>
      </w:r>
      <w:r w:rsidRPr="00630054">
        <w:rPr>
          <w:i/>
        </w:rPr>
        <w:t xml:space="preserve"> et al.</w:t>
      </w:r>
      <w:r w:rsidRPr="00630054">
        <w:t xml:space="preserve">, Understanding the effect of the nature of the nucleobase in the loops on the stability of the i-motif structure. </w:t>
      </w:r>
      <w:r w:rsidRPr="00630054">
        <w:rPr>
          <w:i/>
        </w:rPr>
        <w:t>Phys Chem Chem Phys</w:t>
      </w:r>
      <w:r w:rsidRPr="00630054">
        <w:t xml:space="preserve"> </w:t>
      </w:r>
      <w:r w:rsidRPr="00630054">
        <w:rPr>
          <w:b/>
        </w:rPr>
        <w:t>18</w:t>
      </w:r>
      <w:r w:rsidRPr="00630054">
        <w:t>, 7997-8004 (2016).</w:t>
      </w:r>
    </w:p>
    <w:p w14:paraId="5C3FDE27" w14:textId="77777777" w:rsidR="00630054" w:rsidRPr="00630054" w:rsidRDefault="00630054" w:rsidP="002F6C7D">
      <w:pPr>
        <w:pStyle w:val="EndNoteBibliography"/>
        <w:ind w:left="720" w:hanging="720"/>
        <w:jc w:val="both"/>
      </w:pPr>
      <w:r w:rsidRPr="00630054">
        <w:t>27.</w:t>
      </w:r>
      <w:r w:rsidRPr="00630054">
        <w:tab/>
        <w:t xml:space="preserve">S. M. Reilly, R. K. Morgan, T. A. Brooks, R. M. Wadkins, Effect of interior loop length on the thermal stability and pK(a) of i-motif DNA. </w:t>
      </w:r>
      <w:r w:rsidRPr="00630054">
        <w:rPr>
          <w:i/>
        </w:rPr>
        <w:t>Biochemistry</w:t>
      </w:r>
      <w:r w:rsidRPr="00630054">
        <w:t xml:space="preserve"> </w:t>
      </w:r>
      <w:r w:rsidRPr="00630054">
        <w:rPr>
          <w:b/>
        </w:rPr>
        <w:t>54</w:t>
      </w:r>
      <w:r w:rsidRPr="00630054">
        <w:t>, 1364-1370 (2015).</w:t>
      </w:r>
    </w:p>
    <w:p w14:paraId="7CF3D3A8" w14:textId="77777777" w:rsidR="00630054" w:rsidRPr="00630054" w:rsidRDefault="00630054" w:rsidP="002F6C7D">
      <w:pPr>
        <w:pStyle w:val="EndNoteBibliography"/>
        <w:ind w:left="720" w:hanging="720"/>
        <w:jc w:val="both"/>
      </w:pPr>
      <w:r w:rsidRPr="00630054">
        <w:t>28.</w:t>
      </w:r>
      <w:r w:rsidRPr="00630054">
        <w:tab/>
        <w:t xml:space="preserve">I. V. Nesterova, J. R. Briscoe, E. E. Nesterov, Rational Control of Folding Cooperativity in DNA Quadruplexes. </w:t>
      </w:r>
      <w:r w:rsidRPr="00630054">
        <w:rPr>
          <w:i/>
        </w:rPr>
        <w:t>J Am Chem Soc</w:t>
      </w:r>
      <w:r w:rsidRPr="00630054">
        <w:t xml:space="preserve"> </w:t>
      </w:r>
      <w:r w:rsidRPr="00630054">
        <w:rPr>
          <w:b/>
        </w:rPr>
        <w:t>137</w:t>
      </w:r>
      <w:r w:rsidRPr="00630054">
        <w:t>, 11234-11237 (2015).</w:t>
      </w:r>
    </w:p>
    <w:p w14:paraId="2E2A4FED" w14:textId="77777777" w:rsidR="00630054" w:rsidRPr="00630054" w:rsidRDefault="00630054" w:rsidP="002F6C7D">
      <w:pPr>
        <w:pStyle w:val="EndNoteBibliography"/>
        <w:ind w:left="720" w:hanging="720"/>
        <w:jc w:val="both"/>
      </w:pPr>
      <w:r w:rsidRPr="00630054">
        <w:t>29.</w:t>
      </w:r>
      <w:r w:rsidRPr="00630054">
        <w:tab/>
        <w:t xml:space="preserve">S. P. Gurung, C. Schwarz, J. P. Hall, C. J. Cardin, J. A. Brazier, The importance of loop length on the stability of i-motif structures. </w:t>
      </w:r>
      <w:r w:rsidRPr="00630054">
        <w:rPr>
          <w:i/>
        </w:rPr>
        <w:t>Chem Commun (Camb)</w:t>
      </w:r>
      <w:r w:rsidRPr="00630054">
        <w:t xml:space="preserve"> </w:t>
      </w:r>
      <w:r w:rsidRPr="00630054">
        <w:rPr>
          <w:b/>
        </w:rPr>
        <w:t>51</w:t>
      </w:r>
      <w:r w:rsidRPr="00630054">
        <w:t>, 5630-5632 (2015).</w:t>
      </w:r>
    </w:p>
    <w:p w14:paraId="6FC49637" w14:textId="77777777" w:rsidR="00630054" w:rsidRPr="00630054" w:rsidRDefault="00630054" w:rsidP="002F6C7D">
      <w:pPr>
        <w:pStyle w:val="EndNoteBibliography"/>
        <w:ind w:left="720" w:hanging="720"/>
        <w:jc w:val="both"/>
      </w:pPr>
      <w:r w:rsidRPr="00630054">
        <w:t>30.</w:t>
      </w:r>
      <w:r w:rsidRPr="00630054">
        <w:tab/>
        <w:t xml:space="preserve">T. Fujii, N. Sugimoto, Loop nucleotides impact the stability of intrastrand i-motif structures at neutral pH. </w:t>
      </w:r>
      <w:r w:rsidRPr="00630054">
        <w:rPr>
          <w:i/>
        </w:rPr>
        <w:t>Phys Chem Chem Phys</w:t>
      </w:r>
      <w:r w:rsidRPr="00630054">
        <w:t xml:space="preserve"> </w:t>
      </w:r>
      <w:r w:rsidRPr="00630054">
        <w:rPr>
          <w:b/>
        </w:rPr>
        <w:t>17</w:t>
      </w:r>
      <w:r w:rsidRPr="00630054">
        <w:t>, 16719-16722 (2015).</w:t>
      </w:r>
    </w:p>
    <w:p w14:paraId="7135A432" w14:textId="77777777" w:rsidR="00630054" w:rsidRPr="00630054" w:rsidRDefault="00630054" w:rsidP="002F6C7D">
      <w:pPr>
        <w:pStyle w:val="EndNoteBibliography"/>
        <w:ind w:left="720" w:hanging="720"/>
        <w:jc w:val="both"/>
      </w:pPr>
      <w:r w:rsidRPr="00630054">
        <w:t>31.</w:t>
      </w:r>
      <w:r w:rsidRPr="00630054">
        <w:tab/>
        <w:t xml:space="preserve">M. McKim, A. Buxton, C. Johnson, A. Metz, R. D. Sheardy, Loop Sequence Context Influences the Formation and Stability of the i-Motif for DNA Oligomers of Sequence (CCCXXX)4, where X = A and/or T, under Slightly Acidic Conditions. </w:t>
      </w:r>
      <w:r w:rsidRPr="00630054">
        <w:rPr>
          <w:i/>
        </w:rPr>
        <w:t>J Phys Chem B</w:t>
      </w:r>
      <w:r w:rsidRPr="00630054">
        <w:t xml:space="preserve"> </w:t>
      </w:r>
      <w:r w:rsidRPr="00630054">
        <w:rPr>
          <w:b/>
        </w:rPr>
        <w:t>120</w:t>
      </w:r>
      <w:r w:rsidRPr="00630054">
        <w:t>, 7652-7661 (2016).</w:t>
      </w:r>
    </w:p>
    <w:p w14:paraId="10AF8B56" w14:textId="77777777" w:rsidR="00630054" w:rsidRPr="00630054" w:rsidRDefault="00630054" w:rsidP="002F6C7D">
      <w:pPr>
        <w:pStyle w:val="EndNoteBibliography"/>
        <w:ind w:left="720" w:hanging="720"/>
        <w:jc w:val="both"/>
      </w:pPr>
      <w:r w:rsidRPr="00630054">
        <w:t>32.</w:t>
      </w:r>
      <w:r w:rsidRPr="00630054">
        <w:tab/>
        <w:t xml:space="preserve">S. Kendrick, Y. Akiyama, S. M. Hecht, L. H. Hurley, The i-motif in the bcl-2 P1 promoter forms an unexpectedly stable structure with a unique 8:5:7 loop folding pattern. </w:t>
      </w:r>
      <w:r w:rsidRPr="00630054">
        <w:rPr>
          <w:i/>
        </w:rPr>
        <w:t>J Am Chem Soc</w:t>
      </w:r>
      <w:r w:rsidRPr="00630054">
        <w:t xml:space="preserve"> </w:t>
      </w:r>
      <w:r w:rsidRPr="00630054">
        <w:rPr>
          <w:b/>
        </w:rPr>
        <w:t>131</w:t>
      </w:r>
      <w:r w:rsidRPr="00630054">
        <w:t>, 17667-17676 (2009).</w:t>
      </w:r>
    </w:p>
    <w:p w14:paraId="46811539" w14:textId="77777777" w:rsidR="00630054" w:rsidRPr="00630054" w:rsidRDefault="00630054" w:rsidP="002F6C7D">
      <w:pPr>
        <w:pStyle w:val="EndNoteBibliography"/>
        <w:ind w:left="720" w:hanging="720"/>
        <w:jc w:val="both"/>
      </w:pPr>
      <w:r w:rsidRPr="00630054">
        <w:t>33.</w:t>
      </w:r>
      <w:r w:rsidRPr="00630054">
        <w:tab/>
        <w:t xml:space="preserve">J. Zhou, G. Jia, Z. Feng, C. Li, Properties of i-motif under molecular crowding conditions. </w:t>
      </w:r>
      <w:r w:rsidRPr="00630054">
        <w:rPr>
          <w:i/>
        </w:rPr>
        <w:t>Chin. J. Chem. U.</w:t>
      </w:r>
      <w:r w:rsidRPr="00630054">
        <w:t xml:space="preserve"> </w:t>
      </w:r>
      <w:r w:rsidRPr="00630054">
        <w:rPr>
          <w:b/>
        </w:rPr>
        <w:t>31</w:t>
      </w:r>
      <w:r w:rsidRPr="00630054">
        <w:t>, 309–311 (2010).</w:t>
      </w:r>
    </w:p>
    <w:p w14:paraId="70D90632" w14:textId="77777777" w:rsidR="00630054" w:rsidRPr="00630054" w:rsidRDefault="00630054" w:rsidP="002F6C7D">
      <w:pPr>
        <w:pStyle w:val="EndNoteBibliography"/>
        <w:ind w:left="720" w:hanging="720"/>
        <w:jc w:val="both"/>
      </w:pPr>
      <w:r w:rsidRPr="00630054">
        <w:t>34.</w:t>
      </w:r>
      <w:r w:rsidRPr="00630054">
        <w:tab/>
        <w:t xml:space="preserve">A. Rajendran, S. Nakano, N. Sugimoto, Molecular crowding of the cosolutes induces an intramolecular i-motif structure of triplet repeat DNA oligomers at neutral pH. </w:t>
      </w:r>
      <w:r w:rsidRPr="00630054">
        <w:rPr>
          <w:i/>
        </w:rPr>
        <w:t>Chem Commun (Camb)</w:t>
      </w:r>
      <w:r w:rsidRPr="00630054">
        <w:t xml:space="preserve"> </w:t>
      </w:r>
      <w:r w:rsidRPr="00630054">
        <w:rPr>
          <w:b/>
        </w:rPr>
        <w:t>46</w:t>
      </w:r>
      <w:r w:rsidRPr="00630054">
        <w:t>, 1299-1301 (2010).</w:t>
      </w:r>
    </w:p>
    <w:p w14:paraId="6A998C03" w14:textId="77777777" w:rsidR="00630054" w:rsidRPr="00630054" w:rsidRDefault="00630054" w:rsidP="002F6C7D">
      <w:pPr>
        <w:pStyle w:val="EndNoteBibliography"/>
        <w:ind w:left="720" w:hanging="720"/>
        <w:jc w:val="both"/>
      </w:pPr>
      <w:r w:rsidRPr="00630054">
        <w:t>35.</w:t>
      </w:r>
      <w:r w:rsidRPr="00630054">
        <w:tab/>
        <w:t xml:space="preserve">Y. P. Bhavsar-Jog, E. Van Dornshuld, T. A. Brooks, G. S. Tschumper, R. M. Wadkins, Epigenetic modification, dehydration, and molecular crowding effects on the thermodynamics of i-motif structure formation from C-rich DNA. </w:t>
      </w:r>
      <w:r w:rsidRPr="00630054">
        <w:rPr>
          <w:i/>
        </w:rPr>
        <w:t>Biochemistry</w:t>
      </w:r>
      <w:r w:rsidRPr="00630054">
        <w:t xml:space="preserve"> </w:t>
      </w:r>
      <w:r w:rsidRPr="00630054">
        <w:rPr>
          <w:b/>
        </w:rPr>
        <w:t>53</w:t>
      </w:r>
      <w:r w:rsidRPr="00630054">
        <w:t>, 1586-1594 (2014).</w:t>
      </w:r>
    </w:p>
    <w:p w14:paraId="54C642C8" w14:textId="77777777" w:rsidR="00630054" w:rsidRPr="00630054" w:rsidRDefault="00630054" w:rsidP="002F6C7D">
      <w:pPr>
        <w:pStyle w:val="EndNoteBibliography"/>
        <w:ind w:left="720" w:hanging="720"/>
        <w:jc w:val="both"/>
      </w:pPr>
      <w:r w:rsidRPr="00630054">
        <w:t>36.</w:t>
      </w:r>
      <w:r w:rsidRPr="00630054">
        <w:tab/>
        <w:t xml:space="preserve">T. Nguyen, C. Fraire, R. D. Sheardy, Linking pH, Temperature, and K(+) Concentration for DNA i-Motif Formation. </w:t>
      </w:r>
      <w:r w:rsidRPr="00630054">
        <w:rPr>
          <w:i/>
        </w:rPr>
        <w:t>J Phys Chem B</w:t>
      </w:r>
      <w:r w:rsidRPr="00630054">
        <w:t xml:space="preserve"> </w:t>
      </w:r>
      <w:r w:rsidRPr="00630054">
        <w:rPr>
          <w:b/>
        </w:rPr>
        <w:t>121</w:t>
      </w:r>
      <w:r w:rsidRPr="00630054">
        <w:t>, 7872-7877 (2017).</w:t>
      </w:r>
    </w:p>
    <w:p w14:paraId="7FCE065C" w14:textId="77777777" w:rsidR="00630054" w:rsidRPr="00630054" w:rsidRDefault="00630054" w:rsidP="002F6C7D">
      <w:pPr>
        <w:pStyle w:val="EndNoteBibliography"/>
        <w:ind w:left="720" w:hanging="720"/>
        <w:jc w:val="both"/>
      </w:pPr>
      <w:r w:rsidRPr="00630054">
        <w:t>37.</w:t>
      </w:r>
      <w:r w:rsidRPr="00630054">
        <w:tab/>
        <w:t>M. Cheng</w:t>
      </w:r>
      <w:r w:rsidRPr="00630054">
        <w:rPr>
          <w:i/>
        </w:rPr>
        <w:t xml:space="preserve"> et al.</w:t>
      </w:r>
      <w:r w:rsidRPr="00630054">
        <w:t xml:space="preserve">, Loop permutation affects the topology and stability of G-quadruplexes. </w:t>
      </w:r>
      <w:r w:rsidRPr="00630054">
        <w:rPr>
          <w:i/>
        </w:rPr>
        <w:t>Nucleic Acids Res</w:t>
      </w:r>
      <w:r w:rsidRPr="00630054">
        <w:t xml:space="preserve"> </w:t>
      </w:r>
      <w:r w:rsidRPr="00630054">
        <w:rPr>
          <w:b/>
        </w:rPr>
        <w:t>46</w:t>
      </w:r>
      <w:r w:rsidRPr="00630054">
        <w:t>, 9264-9275 (2018).</w:t>
      </w:r>
    </w:p>
    <w:p w14:paraId="1FF58C06" w14:textId="77777777" w:rsidR="00630054" w:rsidRPr="00630054" w:rsidRDefault="00630054" w:rsidP="002F6C7D">
      <w:pPr>
        <w:pStyle w:val="EndNoteBibliography"/>
        <w:ind w:left="720" w:hanging="720"/>
        <w:jc w:val="both"/>
      </w:pPr>
      <w:r w:rsidRPr="00630054">
        <w:t>38.</w:t>
      </w:r>
      <w:r w:rsidRPr="00630054">
        <w:tab/>
        <w:t xml:space="preserve">J. L. Mergny, J. Li, L. Lacroix, S. Amrane, J. B. Chaires, Thermal difference spectra: a specific signature for nucleic acid structures. </w:t>
      </w:r>
      <w:r w:rsidRPr="00630054">
        <w:rPr>
          <w:i/>
        </w:rPr>
        <w:t>Nucleic Acids Res</w:t>
      </w:r>
      <w:r w:rsidRPr="00630054">
        <w:t xml:space="preserve"> </w:t>
      </w:r>
      <w:r w:rsidRPr="00630054">
        <w:rPr>
          <w:b/>
        </w:rPr>
        <w:t>33</w:t>
      </w:r>
      <w:r w:rsidRPr="00630054">
        <w:t>, e138 (2005).</w:t>
      </w:r>
    </w:p>
    <w:p w14:paraId="6B128609" w14:textId="77777777" w:rsidR="00630054" w:rsidRPr="00630054" w:rsidRDefault="00630054" w:rsidP="002F6C7D">
      <w:pPr>
        <w:pStyle w:val="EndNoteBibliography"/>
        <w:ind w:left="720" w:hanging="720"/>
        <w:jc w:val="both"/>
      </w:pPr>
      <w:r w:rsidRPr="00630054">
        <w:t>39.</w:t>
      </w:r>
      <w:r w:rsidRPr="00630054">
        <w:tab/>
        <w:t xml:space="preserve">J. L. Mergny, L. Lacroix, Kinetics and thermodynamics of i-DNA formation: phosphodiester versus modified oligodeoxynucleotides. </w:t>
      </w:r>
      <w:r w:rsidRPr="00630054">
        <w:rPr>
          <w:i/>
        </w:rPr>
        <w:t>Nucleic Acids Res</w:t>
      </w:r>
      <w:r w:rsidRPr="00630054">
        <w:t xml:space="preserve"> </w:t>
      </w:r>
      <w:r w:rsidRPr="00630054">
        <w:rPr>
          <w:b/>
        </w:rPr>
        <w:t>26</w:t>
      </w:r>
      <w:r w:rsidRPr="00630054">
        <w:t>, 4797-4803 (1998).</w:t>
      </w:r>
    </w:p>
    <w:p w14:paraId="43DD19FD" w14:textId="77777777" w:rsidR="00630054" w:rsidRPr="00630054" w:rsidRDefault="00630054" w:rsidP="002F6C7D">
      <w:pPr>
        <w:pStyle w:val="EndNoteBibliography"/>
        <w:ind w:left="720" w:hanging="720"/>
        <w:jc w:val="both"/>
      </w:pPr>
      <w:r w:rsidRPr="00630054">
        <w:t>40.</w:t>
      </w:r>
      <w:r w:rsidRPr="00630054">
        <w:tab/>
        <w:t xml:space="preserve">J. L. Mergny, L. Lacroix, Analysis of thermal melting curves. </w:t>
      </w:r>
      <w:r w:rsidRPr="00630054">
        <w:rPr>
          <w:i/>
        </w:rPr>
        <w:t>Oligonucleotides</w:t>
      </w:r>
      <w:r w:rsidRPr="00630054">
        <w:t xml:space="preserve"> </w:t>
      </w:r>
      <w:r w:rsidRPr="00630054">
        <w:rPr>
          <w:b/>
        </w:rPr>
        <w:t>13</w:t>
      </w:r>
      <w:r w:rsidRPr="00630054">
        <w:t>, 515-537 (2003).</w:t>
      </w:r>
    </w:p>
    <w:p w14:paraId="2CD6F11E" w14:textId="77777777" w:rsidR="00630054" w:rsidRPr="00630054" w:rsidRDefault="00630054" w:rsidP="002F6C7D">
      <w:pPr>
        <w:pStyle w:val="EndNoteBibliography"/>
        <w:ind w:left="720" w:hanging="720"/>
        <w:jc w:val="both"/>
      </w:pPr>
      <w:r w:rsidRPr="00630054">
        <w:t>41.</w:t>
      </w:r>
      <w:r w:rsidRPr="00630054">
        <w:tab/>
        <w:t>A. Piazza</w:t>
      </w:r>
      <w:r w:rsidRPr="00630054">
        <w:rPr>
          <w:i/>
        </w:rPr>
        <w:t xml:space="preserve"> et al.</w:t>
      </w:r>
      <w:r w:rsidRPr="00630054">
        <w:t xml:space="preserve">, Short loop length and high thermal stability determine genomic instability induced by G-quadruplex-forming minisatellites. </w:t>
      </w:r>
      <w:r w:rsidRPr="00630054">
        <w:rPr>
          <w:i/>
        </w:rPr>
        <w:t>EMBO J</w:t>
      </w:r>
      <w:r w:rsidRPr="00630054">
        <w:t xml:space="preserve"> </w:t>
      </w:r>
      <w:r w:rsidRPr="00630054">
        <w:rPr>
          <w:b/>
        </w:rPr>
        <w:t>34</w:t>
      </w:r>
      <w:r w:rsidRPr="00630054">
        <w:t>, 1718-1734 (2015).</w:t>
      </w:r>
    </w:p>
    <w:p w14:paraId="15D515A1" w14:textId="77777777" w:rsidR="00630054" w:rsidRPr="00630054" w:rsidRDefault="00630054" w:rsidP="002F6C7D">
      <w:pPr>
        <w:pStyle w:val="EndNoteBibliography"/>
        <w:ind w:left="720" w:hanging="720"/>
        <w:jc w:val="both"/>
      </w:pPr>
      <w:r w:rsidRPr="00630054">
        <w:t>42.</w:t>
      </w:r>
      <w:r w:rsidRPr="00630054">
        <w:tab/>
        <w:t xml:space="preserve">A. Guedin, J. Gros, P. Alberti, J. L. Mergny, How long is too long? Effects of loop size on G-quadruplex stability. </w:t>
      </w:r>
      <w:r w:rsidRPr="00630054">
        <w:rPr>
          <w:i/>
        </w:rPr>
        <w:t>Nucleic Acids Res</w:t>
      </w:r>
      <w:r w:rsidRPr="00630054">
        <w:t xml:space="preserve"> </w:t>
      </w:r>
      <w:r w:rsidRPr="00630054">
        <w:rPr>
          <w:b/>
        </w:rPr>
        <w:t>38</w:t>
      </w:r>
      <w:r w:rsidRPr="00630054">
        <w:t>, 7858-7868 (2010).</w:t>
      </w:r>
    </w:p>
    <w:p w14:paraId="11E6348C" w14:textId="77777777" w:rsidR="00630054" w:rsidRPr="00630054" w:rsidRDefault="00630054" w:rsidP="002F6C7D">
      <w:pPr>
        <w:pStyle w:val="EndNoteBibliography"/>
        <w:ind w:left="720" w:hanging="720"/>
        <w:jc w:val="both"/>
      </w:pPr>
      <w:r w:rsidRPr="00630054">
        <w:t>43.</w:t>
      </w:r>
      <w:r w:rsidRPr="00630054">
        <w:tab/>
        <w:t xml:space="preserve">N. Kumar, B. Sahoo, K. A. Varun, S. Maiti, S. Maiti, Effect of loop length variation on quadruplex-Watson Crick duplex competition. </w:t>
      </w:r>
      <w:r w:rsidRPr="00630054">
        <w:rPr>
          <w:i/>
        </w:rPr>
        <w:t>Nucleic Acids Res</w:t>
      </w:r>
      <w:r w:rsidRPr="00630054">
        <w:t xml:space="preserve"> </w:t>
      </w:r>
      <w:r w:rsidRPr="00630054">
        <w:rPr>
          <w:b/>
        </w:rPr>
        <w:t>36</w:t>
      </w:r>
      <w:r w:rsidRPr="00630054">
        <w:t>, 4433-4442 (2008).</w:t>
      </w:r>
    </w:p>
    <w:p w14:paraId="15CDF184" w14:textId="77777777" w:rsidR="00630054" w:rsidRPr="00630054" w:rsidRDefault="00630054" w:rsidP="002F6C7D">
      <w:pPr>
        <w:pStyle w:val="EndNoteBibliography"/>
        <w:ind w:left="720" w:hanging="720"/>
        <w:jc w:val="both"/>
      </w:pPr>
      <w:r w:rsidRPr="00630054">
        <w:t>44.</w:t>
      </w:r>
      <w:r w:rsidRPr="00630054">
        <w:tab/>
        <w:t xml:space="preserve">P. Hazel, J. Huppert, S. Balasubramanian, S. Neidle, Loop-length-dependent folding of G-quadruplexes. </w:t>
      </w:r>
      <w:r w:rsidRPr="00630054">
        <w:rPr>
          <w:i/>
        </w:rPr>
        <w:t xml:space="preserve">J Am </w:t>
      </w:r>
      <w:r w:rsidRPr="00630054">
        <w:rPr>
          <w:i/>
        </w:rPr>
        <w:lastRenderedPageBreak/>
        <w:t>Chem Soc</w:t>
      </w:r>
      <w:r w:rsidRPr="00630054">
        <w:t xml:space="preserve"> </w:t>
      </w:r>
      <w:r w:rsidRPr="00630054">
        <w:rPr>
          <w:b/>
        </w:rPr>
        <w:t>126</w:t>
      </w:r>
      <w:r w:rsidRPr="00630054">
        <w:t>, 16405-16415 (2004).</w:t>
      </w:r>
    </w:p>
    <w:p w14:paraId="44071063" w14:textId="77777777" w:rsidR="00630054" w:rsidRPr="00630054" w:rsidRDefault="00630054" w:rsidP="002F6C7D">
      <w:pPr>
        <w:pStyle w:val="EndNoteBibliography"/>
        <w:ind w:left="720" w:hanging="720"/>
        <w:jc w:val="both"/>
      </w:pPr>
      <w:r w:rsidRPr="00630054">
        <w:t>45.</w:t>
      </w:r>
      <w:r w:rsidRPr="00630054">
        <w:tab/>
        <w:t xml:space="preserve">A. Bedrat, L. Lacroix, J. L. Mergny, Re-evaluation of G-quadruplex propensity with G4Hunter. </w:t>
      </w:r>
      <w:r w:rsidRPr="00630054">
        <w:rPr>
          <w:i/>
        </w:rPr>
        <w:t>Nucleic Acids Res</w:t>
      </w:r>
      <w:r w:rsidRPr="00630054">
        <w:t xml:space="preserve"> </w:t>
      </w:r>
      <w:r w:rsidRPr="00630054">
        <w:rPr>
          <w:b/>
        </w:rPr>
        <w:t>44</w:t>
      </w:r>
      <w:r w:rsidRPr="00630054">
        <w:t>, 1746-1759 (2016).</w:t>
      </w:r>
    </w:p>
    <w:p w14:paraId="7BD8BCC5" w14:textId="77777777" w:rsidR="00630054" w:rsidRPr="00630054" w:rsidRDefault="00630054" w:rsidP="002F6C7D">
      <w:pPr>
        <w:pStyle w:val="EndNoteBibliography"/>
        <w:ind w:left="720" w:hanging="720"/>
        <w:jc w:val="both"/>
      </w:pPr>
      <w:r w:rsidRPr="00630054">
        <w:t>46.</w:t>
      </w:r>
      <w:r w:rsidRPr="00630054">
        <w:tab/>
        <w:t>V. Brazda</w:t>
      </w:r>
      <w:r w:rsidRPr="00630054">
        <w:rPr>
          <w:i/>
        </w:rPr>
        <w:t xml:space="preserve"> et al.</w:t>
      </w:r>
      <w:r w:rsidRPr="00630054">
        <w:t xml:space="preserve">, G4Hunter web application: a web server for G-quadruplex prediction. </w:t>
      </w:r>
      <w:r w:rsidRPr="00630054">
        <w:rPr>
          <w:i/>
        </w:rPr>
        <w:t>Bioinformatics</w:t>
      </w:r>
      <w:r w:rsidRPr="00630054">
        <w:t xml:space="preserve"> </w:t>
      </w:r>
      <w:r w:rsidRPr="00630054">
        <w:rPr>
          <w:b/>
        </w:rPr>
        <w:t>35</w:t>
      </w:r>
      <w:r w:rsidRPr="00630054">
        <w:t>, 3493-3495 (2019).</w:t>
      </w:r>
    </w:p>
    <w:p w14:paraId="0EDABF81" w14:textId="20DA9026" w:rsidR="00D566CD" w:rsidRDefault="00B65DA7" w:rsidP="00B72710">
      <w:pPr>
        <w:widowControl/>
      </w:pPr>
      <w:r>
        <w:fldChar w:fldCharType="end"/>
      </w:r>
    </w:p>
    <w:p w14:paraId="6791D0EF" w14:textId="77777777" w:rsidR="00D566CD" w:rsidRDefault="00D566CD">
      <w:pPr>
        <w:widowControl/>
        <w:jc w:val="left"/>
      </w:pPr>
      <w:r>
        <w:br w:type="page"/>
      </w:r>
    </w:p>
    <w:p w14:paraId="2C9FF7EE" w14:textId="77777777" w:rsidR="007921BA" w:rsidRDefault="008A0F52" w:rsidP="007921BA">
      <w:pPr>
        <w:pStyle w:val="Heading2"/>
        <w:rPr>
          <w:rFonts w:eastAsiaTheme="minorEastAsia"/>
        </w:rPr>
      </w:pPr>
      <w:r>
        <w:rPr>
          <w:rFonts w:hint="eastAsia"/>
        </w:rPr>
        <w:lastRenderedPageBreak/>
        <w:t>T</w:t>
      </w:r>
      <w:r>
        <w:t>ables and Figures</w:t>
      </w:r>
    </w:p>
    <w:p w14:paraId="4C29C15C" w14:textId="13386E8F" w:rsidR="008A0F52" w:rsidRPr="007921BA" w:rsidRDefault="008A0F52" w:rsidP="0017605E">
      <w:pPr>
        <w:pStyle w:val="Heading2"/>
        <w:spacing w:before="120" w:after="120" w:line="415" w:lineRule="auto"/>
        <w:rPr>
          <w:rFonts w:ascii="Times New Roman" w:hAnsi="Times New Roman" w:cs="Times New Roman"/>
        </w:rPr>
      </w:pPr>
      <w:r w:rsidRPr="007921BA">
        <w:rPr>
          <w:rFonts w:ascii="Times New Roman" w:hAnsi="Times New Roman" w:cs="Times New Roman"/>
          <w:bCs w:val="0"/>
          <w:sz w:val="22"/>
        </w:rPr>
        <w:t xml:space="preserve">Table </w:t>
      </w:r>
      <w:r w:rsidR="007921BA">
        <w:rPr>
          <w:rFonts w:ascii="Times New Roman" w:hAnsi="Times New Roman" w:cs="Times New Roman"/>
          <w:bCs w:val="0"/>
          <w:sz w:val="22"/>
        </w:rPr>
        <w:t>1</w:t>
      </w:r>
      <w:r w:rsidRPr="007921BA">
        <w:rPr>
          <w:rFonts w:ascii="Times New Roman" w:hAnsi="Times New Roman" w:cs="Times New Roman"/>
          <w:sz w:val="22"/>
        </w:rPr>
        <w:t xml:space="preserve"> </w:t>
      </w:r>
      <w:r w:rsidRPr="007921BA">
        <w:rPr>
          <w:rFonts w:ascii="Times New Roman" w:hAnsi="Times New Roman" w:cs="Times New Roman"/>
          <w:b w:val="0"/>
          <w:bCs w:val="0"/>
          <w:sz w:val="22"/>
        </w:rPr>
        <w:t>Counts of the groups obeying the</w:t>
      </w:r>
      <w:r w:rsidRPr="007921BA">
        <w:rPr>
          <w:rFonts w:ascii="Times New Roman" w:hAnsi="Times New Roman" w:cs="Times New Roman"/>
          <w:sz w:val="22"/>
        </w:rPr>
        <w:t xml:space="preserve"> </w:t>
      </w:r>
      <w:r w:rsidRPr="007921BA">
        <w:rPr>
          <w:rFonts w:ascii="Times New Roman" w:hAnsi="Times New Roman" w:cs="Times New Roman"/>
          <w:b w:val="0"/>
          <w:bCs w:val="0"/>
          <w:sz w:val="22"/>
        </w:rPr>
        <w:t>‘</w:t>
      </w:r>
      <w:r w:rsidRPr="007921BA">
        <w:rPr>
          <w:rFonts w:ascii="Times New Roman" w:hAnsi="Times New Roman" w:cs="Times New Roman"/>
          <w:bCs w:val="0"/>
          <w:sz w:val="22"/>
        </w:rPr>
        <w:t xml:space="preserve">long central </w:t>
      </w:r>
      <w:r w:rsidR="00CA111E" w:rsidRPr="007921BA">
        <w:rPr>
          <w:rFonts w:ascii="Times New Roman" w:hAnsi="Times New Roman" w:cs="Times New Roman"/>
          <w:bCs w:val="0"/>
          <w:sz w:val="22"/>
        </w:rPr>
        <w:t>spacer is better</w:t>
      </w:r>
      <w:r w:rsidR="00CA111E" w:rsidRPr="007921BA">
        <w:rPr>
          <w:rFonts w:ascii="Times New Roman" w:hAnsi="Times New Roman" w:cs="Times New Roman"/>
          <w:b w:val="0"/>
          <w:bCs w:val="0"/>
          <w:sz w:val="22"/>
        </w:rPr>
        <w:t>’</w:t>
      </w:r>
      <w:r w:rsidRPr="007921BA">
        <w:rPr>
          <w:rFonts w:ascii="Times New Roman" w:hAnsi="Times New Roman" w:cs="Times New Roman"/>
          <w:sz w:val="22"/>
        </w:rPr>
        <w:t xml:space="preserve"> </w:t>
      </w:r>
      <w:proofErr w:type="spellStart"/>
      <w:r w:rsidRPr="007921BA">
        <w:rPr>
          <w:rFonts w:ascii="Times New Roman" w:hAnsi="Times New Roman" w:cs="Times New Roman"/>
          <w:b w:val="0"/>
          <w:bCs w:val="0"/>
          <w:sz w:val="22"/>
        </w:rPr>
        <w:t>rule.</w:t>
      </w:r>
      <w:r w:rsidRPr="007921BA">
        <w:rPr>
          <w:rFonts w:ascii="Times New Roman" w:hAnsi="Times New Roman" w:cs="Times New Roman"/>
          <w:b w:val="0"/>
          <w:bCs w:val="0"/>
          <w:i/>
          <w:sz w:val="22"/>
          <w:vertAlign w:val="superscript"/>
        </w:rPr>
        <w:t>a</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3"/>
        <w:gridCol w:w="1493"/>
        <w:gridCol w:w="1494"/>
        <w:gridCol w:w="1494"/>
        <w:gridCol w:w="1494"/>
        <w:gridCol w:w="1494"/>
      </w:tblGrid>
      <w:tr w:rsidR="008A0F52" w:rsidRPr="00B501D2" w14:paraId="310017E5" w14:textId="77777777" w:rsidTr="005A72D6">
        <w:trPr>
          <w:trHeight w:val="20"/>
          <w:jc w:val="center"/>
        </w:trPr>
        <w:tc>
          <w:tcPr>
            <w:tcW w:w="1493" w:type="dxa"/>
            <w:vMerge w:val="restart"/>
            <w:tcBorders>
              <w:top w:val="single" w:sz="12" w:space="0" w:color="auto"/>
            </w:tcBorders>
            <w:vAlign w:val="center"/>
          </w:tcPr>
          <w:p w14:paraId="78EBC175" w14:textId="77777777" w:rsidR="008A0F52" w:rsidRPr="00B501D2" w:rsidRDefault="008A0F52" w:rsidP="005A72D6">
            <w:pPr>
              <w:tabs>
                <w:tab w:val="left" w:pos="6085"/>
              </w:tabs>
              <w:jc w:val="center"/>
              <w:rPr>
                <w:sz w:val="20"/>
                <w:szCs w:val="20"/>
              </w:rPr>
            </w:pPr>
            <w:r w:rsidRPr="00B501D2">
              <w:rPr>
                <w:rFonts w:hint="eastAsia"/>
                <w:sz w:val="20"/>
                <w:szCs w:val="20"/>
              </w:rPr>
              <w:t>C</w:t>
            </w:r>
            <w:r w:rsidRPr="00B501D2">
              <w:rPr>
                <w:sz w:val="20"/>
                <w:szCs w:val="20"/>
              </w:rPr>
              <w:t>ounts</w:t>
            </w:r>
          </w:p>
        </w:tc>
        <w:tc>
          <w:tcPr>
            <w:tcW w:w="5975" w:type="dxa"/>
            <w:gridSpan w:val="4"/>
            <w:tcBorders>
              <w:top w:val="single" w:sz="12" w:space="0" w:color="auto"/>
            </w:tcBorders>
            <w:vAlign w:val="center"/>
          </w:tcPr>
          <w:p w14:paraId="076999F2" w14:textId="77777777" w:rsidR="008A0F52" w:rsidRPr="00B501D2" w:rsidRDefault="008A0F52" w:rsidP="005A72D6">
            <w:pPr>
              <w:tabs>
                <w:tab w:val="left" w:pos="6085"/>
              </w:tabs>
              <w:jc w:val="center"/>
              <w:rPr>
                <w:sz w:val="20"/>
                <w:szCs w:val="20"/>
              </w:rPr>
            </w:pPr>
            <w:proofErr w:type="spellStart"/>
            <w:r w:rsidRPr="00B501D2">
              <w:rPr>
                <w:rFonts w:hint="eastAsia"/>
                <w:sz w:val="20"/>
                <w:szCs w:val="20"/>
              </w:rPr>
              <w:t>i</w:t>
            </w:r>
            <w:proofErr w:type="spellEnd"/>
            <w:r w:rsidRPr="00B501D2">
              <w:rPr>
                <w:sz w:val="20"/>
                <w:szCs w:val="20"/>
              </w:rPr>
              <w:t>-motifs in the same group</w:t>
            </w:r>
          </w:p>
        </w:tc>
        <w:tc>
          <w:tcPr>
            <w:tcW w:w="1494" w:type="dxa"/>
            <w:vMerge w:val="restart"/>
            <w:tcBorders>
              <w:top w:val="single" w:sz="12" w:space="0" w:color="auto"/>
            </w:tcBorders>
            <w:vAlign w:val="center"/>
          </w:tcPr>
          <w:p w14:paraId="794396E0" w14:textId="77777777" w:rsidR="008A0F52" w:rsidRPr="00B501D2" w:rsidRDefault="008A0F52" w:rsidP="005A72D6">
            <w:pPr>
              <w:tabs>
                <w:tab w:val="left" w:pos="6085"/>
              </w:tabs>
              <w:spacing w:line="0" w:lineRule="atLeast"/>
              <w:jc w:val="center"/>
              <w:rPr>
                <w:sz w:val="20"/>
                <w:szCs w:val="20"/>
              </w:rPr>
            </w:pPr>
            <w:r>
              <w:rPr>
                <w:sz w:val="20"/>
                <w:szCs w:val="20"/>
              </w:rPr>
              <w:t>Total (percentage)</w:t>
            </w:r>
          </w:p>
        </w:tc>
      </w:tr>
      <w:tr w:rsidR="008A0F52" w:rsidRPr="00B501D2" w14:paraId="70F74A0E" w14:textId="77777777" w:rsidTr="005A72D6">
        <w:trPr>
          <w:trHeight w:val="20"/>
          <w:jc w:val="center"/>
        </w:trPr>
        <w:tc>
          <w:tcPr>
            <w:tcW w:w="1493" w:type="dxa"/>
            <w:vMerge/>
            <w:tcBorders>
              <w:bottom w:val="single" w:sz="6" w:space="0" w:color="auto"/>
            </w:tcBorders>
            <w:vAlign w:val="center"/>
          </w:tcPr>
          <w:p w14:paraId="6BA1843B" w14:textId="77777777" w:rsidR="008A0F52" w:rsidRPr="00B501D2" w:rsidRDefault="008A0F52" w:rsidP="005A72D6">
            <w:pPr>
              <w:tabs>
                <w:tab w:val="left" w:pos="6085"/>
              </w:tabs>
              <w:jc w:val="center"/>
              <w:rPr>
                <w:sz w:val="20"/>
                <w:szCs w:val="20"/>
              </w:rPr>
            </w:pPr>
          </w:p>
        </w:tc>
        <w:tc>
          <w:tcPr>
            <w:tcW w:w="1493" w:type="dxa"/>
            <w:tcBorders>
              <w:bottom w:val="single" w:sz="6" w:space="0" w:color="auto"/>
            </w:tcBorders>
            <w:vAlign w:val="center"/>
          </w:tcPr>
          <w:p w14:paraId="2E5AB5AF" w14:textId="77777777" w:rsidR="008A0F52" w:rsidRPr="00B501D2" w:rsidRDefault="008A0F52" w:rsidP="005A72D6">
            <w:pPr>
              <w:tabs>
                <w:tab w:val="left" w:pos="6085"/>
              </w:tabs>
              <w:jc w:val="center"/>
              <w:rPr>
                <w:i/>
                <w:sz w:val="20"/>
                <w:szCs w:val="20"/>
              </w:rPr>
            </w:pPr>
            <w:r w:rsidRPr="00B501D2">
              <w:rPr>
                <w:i/>
                <w:sz w:val="20"/>
                <w:szCs w:val="20"/>
              </w:rPr>
              <w:t>C</w:t>
            </w:r>
            <w:r w:rsidRPr="00B501D2">
              <w:rPr>
                <w:i/>
                <w:sz w:val="20"/>
                <w:szCs w:val="20"/>
                <w:vertAlign w:val="subscript"/>
              </w:rPr>
              <w:t xml:space="preserve">3 </w:t>
            </w:r>
            <w:r w:rsidRPr="00B501D2">
              <w:rPr>
                <w:sz w:val="20"/>
                <w:szCs w:val="20"/>
              </w:rPr>
              <w:t>track</w:t>
            </w:r>
          </w:p>
        </w:tc>
        <w:tc>
          <w:tcPr>
            <w:tcW w:w="1494" w:type="dxa"/>
            <w:tcBorders>
              <w:bottom w:val="single" w:sz="6" w:space="0" w:color="auto"/>
            </w:tcBorders>
            <w:vAlign w:val="center"/>
          </w:tcPr>
          <w:p w14:paraId="68F8C3ED" w14:textId="77777777" w:rsidR="008A0F52" w:rsidRPr="00B501D2" w:rsidRDefault="008A0F52" w:rsidP="005A72D6">
            <w:pPr>
              <w:tabs>
                <w:tab w:val="left" w:pos="6085"/>
              </w:tabs>
              <w:jc w:val="center"/>
              <w:rPr>
                <w:i/>
                <w:sz w:val="20"/>
                <w:szCs w:val="20"/>
              </w:rPr>
            </w:pPr>
            <w:r w:rsidRPr="00B501D2">
              <w:rPr>
                <w:i/>
                <w:sz w:val="20"/>
                <w:szCs w:val="20"/>
              </w:rPr>
              <w:t>C</w:t>
            </w:r>
            <w:r w:rsidRPr="00B501D2">
              <w:rPr>
                <w:i/>
                <w:sz w:val="20"/>
                <w:szCs w:val="20"/>
                <w:vertAlign w:val="subscript"/>
              </w:rPr>
              <w:t xml:space="preserve">4 </w:t>
            </w:r>
            <w:r w:rsidRPr="00B501D2">
              <w:rPr>
                <w:sz w:val="20"/>
                <w:szCs w:val="20"/>
              </w:rPr>
              <w:t>track</w:t>
            </w:r>
          </w:p>
        </w:tc>
        <w:tc>
          <w:tcPr>
            <w:tcW w:w="1494" w:type="dxa"/>
            <w:tcBorders>
              <w:bottom w:val="single" w:sz="6" w:space="0" w:color="auto"/>
            </w:tcBorders>
            <w:vAlign w:val="center"/>
          </w:tcPr>
          <w:p w14:paraId="2A8154A2" w14:textId="77777777" w:rsidR="008A0F52" w:rsidRPr="00B501D2" w:rsidRDefault="008A0F52" w:rsidP="005A72D6">
            <w:pPr>
              <w:tabs>
                <w:tab w:val="left" w:pos="6085"/>
              </w:tabs>
              <w:jc w:val="center"/>
              <w:rPr>
                <w:i/>
                <w:sz w:val="20"/>
                <w:szCs w:val="20"/>
              </w:rPr>
            </w:pPr>
            <w:r w:rsidRPr="00B501D2">
              <w:rPr>
                <w:i/>
                <w:sz w:val="20"/>
                <w:szCs w:val="20"/>
              </w:rPr>
              <w:t>C</w:t>
            </w:r>
            <w:r w:rsidRPr="00B501D2">
              <w:rPr>
                <w:i/>
                <w:sz w:val="20"/>
                <w:szCs w:val="20"/>
                <w:vertAlign w:val="subscript"/>
              </w:rPr>
              <w:t xml:space="preserve">5 </w:t>
            </w:r>
            <w:r w:rsidRPr="00B501D2">
              <w:rPr>
                <w:sz w:val="20"/>
                <w:szCs w:val="20"/>
              </w:rPr>
              <w:t>track</w:t>
            </w:r>
          </w:p>
        </w:tc>
        <w:tc>
          <w:tcPr>
            <w:tcW w:w="1494" w:type="dxa"/>
            <w:tcBorders>
              <w:bottom w:val="single" w:sz="6" w:space="0" w:color="auto"/>
            </w:tcBorders>
            <w:vAlign w:val="center"/>
          </w:tcPr>
          <w:p w14:paraId="3E989628" w14:textId="77777777" w:rsidR="008A0F52" w:rsidRPr="00B501D2" w:rsidRDefault="008A0F52" w:rsidP="005A72D6">
            <w:pPr>
              <w:tabs>
                <w:tab w:val="left" w:pos="6085"/>
              </w:tabs>
              <w:jc w:val="center"/>
              <w:rPr>
                <w:i/>
                <w:sz w:val="20"/>
                <w:szCs w:val="20"/>
              </w:rPr>
            </w:pPr>
            <w:r w:rsidRPr="00B501D2">
              <w:rPr>
                <w:i/>
                <w:sz w:val="20"/>
                <w:szCs w:val="20"/>
              </w:rPr>
              <w:t>C</w:t>
            </w:r>
            <w:r w:rsidRPr="00B501D2">
              <w:rPr>
                <w:i/>
                <w:sz w:val="20"/>
                <w:szCs w:val="20"/>
                <w:vertAlign w:val="subscript"/>
              </w:rPr>
              <w:t xml:space="preserve">6 </w:t>
            </w:r>
            <w:r w:rsidRPr="00B501D2">
              <w:rPr>
                <w:sz w:val="20"/>
                <w:szCs w:val="20"/>
              </w:rPr>
              <w:t>track</w:t>
            </w:r>
          </w:p>
        </w:tc>
        <w:tc>
          <w:tcPr>
            <w:tcW w:w="1494" w:type="dxa"/>
            <w:vMerge/>
            <w:tcBorders>
              <w:bottom w:val="single" w:sz="6" w:space="0" w:color="auto"/>
            </w:tcBorders>
            <w:vAlign w:val="center"/>
          </w:tcPr>
          <w:p w14:paraId="7EC5450F" w14:textId="77777777" w:rsidR="008A0F52" w:rsidRPr="00B501D2" w:rsidRDefault="008A0F52" w:rsidP="005A72D6">
            <w:pPr>
              <w:tabs>
                <w:tab w:val="left" w:pos="6085"/>
              </w:tabs>
              <w:jc w:val="center"/>
              <w:rPr>
                <w:sz w:val="20"/>
                <w:szCs w:val="20"/>
              </w:rPr>
            </w:pPr>
          </w:p>
        </w:tc>
      </w:tr>
      <w:tr w:rsidR="008A0F52" w:rsidRPr="00B501D2" w14:paraId="78B4E601" w14:textId="77777777" w:rsidTr="005A72D6">
        <w:trPr>
          <w:trHeight w:val="20"/>
          <w:jc w:val="center"/>
        </w:trPr>
        <w:tc>
          <w:tcPr>
            <w:tcW w:w="1493" w:type="dxa"/>
            <w:tcBorders>
              <w:top w:val="single" w:sz="6" w:space="0" w:color="auto"/>
            </w:tcBorders>
            <w:vAlign w:val="center"/>
          </w:tcPr>
          <w:p w14:paraId="59E0F3CB" w14:textId="77777777" w:rsidR="008A0F52" w:rsidRPr="00B501D2" w:rsidRDefault="00106DD1" w:rsidP="005A72D6">
            <w:pPr>
              <w:tabs>
                <w:tab w:val="left" w:pos="6085"/>
              </w:tabs>
              <w:jc w:val="center"/>
              <w:rPr>
                <w:sz w:val="20"/>
                <w:szCs w:val="20"/>
              </w:rPr>
            </w:pPr>
            <m:oMathPara>
              <m:oMath>
                <m:sSubSup>
                  <m:sSubSupPr>
                    <m:ctrlPr>
                      <w:rPr>
                        <w:rFonts w:ascii="Cambria Math" w:hAnsi="Cambria Math" w:cs="Times New Roman"/>
                        <w:sz w:val="20"/>
                        <w:szCs w:val="20"/>
                      </w:rPr>
                    </m:ctrlPr>
                  </m:sSubSupPr>
                  <m:e>
                    <m:r>
                      <w:rPr>
                        <w:rFonts w:ascii="Cambria Math" w:hAnsi="Cambria Math" w:cs="Times New Roman"/>
                        <w:sz w:val="20"/>
                        <w:szCs w:val="20"/>
                      </w:rPr>
                      <m:t>pH</m:t>
                    </m:r>
                  </m:e>
                  <m:sub>
                    <m:r>
                      <w:rPr>
                        <w:rFonts w:ascii="Cambria Math" w:hAnsi="Cambria Math" w:cs="Times New Roman"/>
                        <w:sz w:val="20"/>
                        <w:szCs w:val="20"/>
                      </w:rPr>
                      <m:t>T</m:t>
                    </m:r>
                  </m:sub>
                  <m:sup>
                    <m:r>
                      <w:rPr>
                        <w:rFonts w:ascii="Cambria Math" w:hAnsi="Cambria Math" w:cs="Times New Roman"/>
                        <w:sz w:val="20"/>
                        <w:szCs w:val="20"/>
                      </w:rPr>
                      <m:t>CD</m:t>
                    </m:r>
                  </m:sup>
                </m:sSubSup>
              </m:oMath>
            </m:oMathPara>
          </w:p>
        </w:tc>
        <w:tc>
          <w:tcPr>
            <w:tcW w:w="1493" w:type="dxa"/>
            <w:tcBorders>
              <w:top w:val="single" w:sz="6" w:space="0" w:color="auto"/>
            </w:tcBorders>
            <w:vAlign w:val="center"/>
          </w:tcPr>
          <w:p w14:paraId="25F5A490" w14:textId="77777777" w:rsidR="008A0F52" w:rsidRPr="00B501D2" w:rsidRDefault="008A0F52" w:rsidP="005A72D6">
            <w:pPr>
              <w:tabs>
                <w:tab w:val="left" w:pos="6085"/>
              </w:tabs>
              <w:jc w:val="center"/>
              <w:rPr>
                <w:sz w:val="20"/>
                <w:szCs w:val="20"/>
              </w:rPr>
            </w:pPr>
            <w:r w:rsidRPr="00B501D2">
              <w:rPr>
                <w:rFonts w:hint="eastAsia"/>
                <w:sz w:val="20"/>
                <w:szCs w:val="20"/>
              </w:rPr>
              <w:t>1</w:t>
            </w:r>
            <w:r w:rsidRPr="00B501D2">
              <w:rPr>
                <w:sz w:val="20"/>
                <w:szCs w:val="20"/>
              </w:rPr>
              <w:t>1/15</w:t>
            </w:r>
          </w:p>
        </w:tc>
        <w:tc>
          <w:tcPr>
            <w:tcW w:w="1494" w:type="dxa"/>
            <w:tcBorders>
              <w:top w:val="single" w:sz="6" w:space="0" w:color="auto"/>
            </w:tcBorders>
            <w:vAlign w:val="center"/>
          </w:tcPr>
          <w:p w14:paraId="5BB6FEC7" w14:textId="77777777" w:rsidR="008A0F52" w:rsidRPr="00B501D2" w:rsidRDefault="008A0F52" w:rsidP="005A72D6">
            <w:pPr>
              <w:tabs>
                <w:tab w:val="left" w:pos="6085"/>
              </w:tabs>
              <w:jc w:val="center"/>
              <w:rPr>
                <w:sz w:val="20"/>
                <w:szCs w:val="20"/>
              </w:rPr>
            </w:pPr>
            <w:r w:rsidRPr="00B501D2">
              <w:rPr>
                <w:rFonts w:hint="eastAsia"/>
                <w:sz w:val="20"/>
                <w:szCs w:val="20"/>
              </w:rPr>
              <w:t>1</w:t>
            </w:r>
            <w:r>
              <w:rPr>
                <w:rFonts w:hint="eastAsia"/>
                <w:sz w:val="20"/>
                <w:szCs w:val="20"/>
              </w:rPr>
              <w:t>3</w:t>
            </w:r>
            <w:r w:rsidRPr="00B501D2">
              <w:rPr>
                <w:sz w:val="20"/>
                <w:szCs w:val="20"/>
              </w:rPr>
              <w:t>/15</w:t>
            </w:r>
          </w:p>
        </w:tc>
        <w:tc>
          <w:tcPr>
            <w:tcW w:w="1494" w:type="dxa"/>
            <w:tcBorders>
              <w:top w:val="single" w:sz="6" w:space="0" w:color="auto"/>
            </w:tcBorders>
            <w:vAlign w:val="center"/>
          </w:tcPr>
          <w:p w14:paraId="165909AA" w14:textId="77777777" w:rsidR="008A0F52" w:rsidRPr="00B501D2" w:rsidRDefault="008A0F52" w:rsidP="005A72D6">
            <w:pPr>
              <w:tabs>
                <w:tab w:val="left" w:pos="6085"/>
              </w:tabs>
              <w:jc w:val="center"/>
              <w:rPr>
                <w:sz w:val="20"/>
                <w:szCs w:val="20"/>
              </w:rPr>
            </w:pPr>
            <w:r w:rsidRPr="00B501D2">
              <w:rPr>
                <w:rFonts w:hint="eastAsia"/>
                <w:sz w:val="20"/>
                <w:szCs w:val="20"/>
              </w:rPr>
              <w:t>1</w:t>
            </w:r>
            <w:r w:rsidRPr="00B501D2">
              <w:rPr>
                <w:sz w:val="20"/>
                <w:szCs w:val="20"/>
              </w:rPr>
              <w:t>2/15</w:t>
            </w:r>
          </w:p>
        </w:tc>
        <w:tc>
          <w:tcPr>
            <w:tcW w:w="1494" w:type="dxa"/>
            <w:tcBorders>
              <w:top w:val="single" w:sz="6" w:space="0" w:color="auto"/>
            </w:tcBorders>
            <w:vAlign w:val="center"/>
          </w:tcPr>
          <w:p w14:paraId="70D46B6A" w14:textId="77777777" w:rsidR="008A0F52" w:rsidRPr="00B501D2" w:rsidRDefault="008A0F52" w:rsidP="005A72D6">
            <w:pPr>
              <w:tabs>
                <w:tab w:val="left" w:pos="6085"/>
              </w:tabs>
              <w:jc w:val="center"/>
              <w:rPr>
                <w:sz w:val="20"/>
                <w:szCs w:val="20"/>
              </w:rPr>
            </w:pPr>
            <w:r w:rsidRPr="00B501D2">
              <w:rPr>
                <w:rFonts w:hint="eastAsia"/>
                <w:sz w:val="20"/>
                <w:szCs w:val="20"/>
              </w:rPr>
              <w:t>1</w:t>
            </w:r>
            <w:r w:rsidRPr="00B501D2">
              <w:rPr>
                <w:sz w:val="20"/>
                <w:szCs w:val="20"/>
              </w:rPr>
              <w:t>2/15</w:t>
            </w:r>
          </w:p>
        </w:tc>
        <w:tc>
          <w:tcPr>
            <w:tcW w:w="1494" w:type="dxa"/>
            <w:tcBorders>
              <w:top w:val="single" w:sz="6" w:space="0" w:color="auto"/>
            </w:tcBorders>
            <w:vAlign w:val="center"/>
          </w:tcPr>
          <w:p w14:paraId="2029A53D" w14:textId="77777777" w:rsidR="008A0F52" w:rsidRPr="00B501D2" w:rsidRDefault="008A0F52" w:rsidP="005A72D6">
            <w:pPr>
              <w:tabs>
                <w:tab w:val="left" w:pos="6085"/>
              </w:tabs>
              <w:jc w:val="center"/>
              <w:rPr>
                <w:sz w:val="20"/>
                <w:szCs w:val="20"/>
              </w:rPr>
            </w:pPr>
            <w:r w:rsidRPr="00B501D2">
              <w:rPr>
                <w:rFonts w:hint="eastAsia"/>
                <w:sz w:val="20"/>
                <w:szCs w:val="20"/>
              </w:rPr>
              <w:t>4</w:t>
            </w:r>
            <w:r>
              <w:rPr>
                <w:rFonts w:hint="eastAsia"/>
                <w:sz w:val="20"/>
                <w:szCs w:val="20"/>
              </w:rPr>
              <w:t>8</w:t>
            </w:r>
            <w:r w:rsidRPr="00B501D2">
              <w:rPr>
                <w:sz w:val="20"/>
                <w:szCs w:val="20"/>
              </w:rPr>
              <w:t>/60</w:t>
            </w:r>
            <w:r>
              <w:rPr>
                <w:sz w:val="20"/>
                <w:szCs w:val="20"/>
              </w:rPr>
              <w:t xml:space="preserve"> (80%)</w:t>
            </w:r>
          </w:p>
        </w:tc>
      </w:tr>
      <w:tr w:rsidR="008A0F52" w:rsidRPr="00B501D2" w14:paraId="6642A956" w14:textId="77777777" w:rsidTr="005A72D6">
        <w:trPr>
          <w:trHeight w:val="20"/>
          <w:jc w:val="center"/>
        </w:trPr>
        <w:tc>
          <w:tcPr>
            <w:tcW w:w="1493" w:type="dxa"/>
            <w:vAlign w:val="center"/>
          </w:tcPr>
          <w:p w14:paraId="4EE8B431" w14:textId="77777777" w:rsidR="008A0F52" w:rsidRPr="00B501D2" w:rsidRDefault="00106DD1" w:rsidP="005A72D6">
            <w:pPr>
              <w:tabs>
                <w:tab w:val="left" w:pos="6085"/>
              </w:tabs>
              <w:jc w:val="center"/>
              <w:rPr>
                <w:sz w:val="20"/>
                <w:szCs w:val="20"/>
              </w:rPr>
            </w:pPr>
            <m:oMathPara>
              <m:oMath>
                <m:sSubSup>
                  <m:sSubSupPr>
                    <m:ctrlPr>
                      <w:rPr>
                        <w:rFonts w:ascii="Cambria Math" w:hAnsi="Cambria Math" w:cs="Times New Roman"/>
                        <w:sz w:val="20"/>
                        <w:szCs w:val="20"/>
                      </w:rPr>
                    </m:ctrlPr>
                  </m:sSubSupPr>
                  <m:e>
                    <m:r>
                      <w:rPr>
                        <w:rFonts w:ascii="Cambria Math" w:hAnsi="Cambria Math" w:cs="Times New Roman"/>
                        <w:sz w:val="20"/>
                        <w:szCs w:val="20"/>
                      </w:rPr>
                      <m:t>pH</m:t>
                    </m:r>
                  </m:e>
                  <m:sub>
                    <m:r>
                      <w:rPr>
                        <w:rFonts w:ascii="Cambria Math" w:hAnsi="Cambria Math" w:cs="Times New Roman"/>
                        <w:sz w:val="20"/>
                        <w:szCs w:val="20"/>
                      </w:rPr>
                      <m:t>T</m:t>
                    </m:r>
                  </m:sub>
                  <m:sup>
                    <m:r>
                      <w:rPr>
                        <w:rFonts w:ascii="Cambria Math" w:hAnsi="Cambria Math" w:cs="Times New Roman"/>
                        <w:sz w:val="20"/>
                        <w:szCs w:val="20"/>
                      </w:rPr>
                      <m:t>UV</m:t>
                    </m:r>
                  </m:sup>
                </m:sSubSup>
              </m:oMath>
            </m:oMathPara>
          </w:p>
        </w:tc>
        <w:tc>
          <w:tcPr>
            <w:tcW w:w="1493" w:type="dxa"/>
            <w:vAlign w:val="center"/>
          </w:tcPr>
          <w:p w14:paraId="50559125" w14:textId="77777777" w:rsidR="008A0F52" w:rsidRPr="00B501D2" w:rsidRDefault="008A0F52" w:rsidP="005A72D6">
            <w:pPr>
              <w:tabs>
                <w:tab w:val="left" w:pos="6085"/>
              </w:tabs>
              <w:jc w:val="center"/>
              <w:rPr>
                <w:sz w:val="20"/>
                <w:szCs w:val="20"/>
              </w:rPr>
            </w:pPr>
            <w:r>
              <w:rPr>
                <w:rFonts w:hint="eastAsia"/>
                <w:sz w:val="20"/>
                <w:szCs w:val="20"/>
              </w:rPr>
              <w:t>10</w:t>
            </w:r>
            <w:r>
              <w:rPr>
                <w:sz w:val="20"/>
                <w:szCs w:val="20"/>
              </w:rPr>
              <w:t>/15</w:t>
            </w:r>
          </w:p>
        </w:tc>
        <w:tc>
          <w:tcPr>
            <w:tcW w:w="1494" w:type="dxa"/>
            <w:vAlign w:val="center"/>
          </w:tcPr>
          <w:p w14:paraId="7DAE0E02" w14:textId="77777777" w:rsidR="008A0F52" w:rsidRPr="00B501D2" w:rsidRDefault="008A0F52" w:rsidP="005A72D6">
            <w:pPr>
              <w:tabs>
                <w:tab w:val="left" w:pos="6085"/>
              </w:tabs>
              <w:jc w:val="center"/>
              <w:rPr>
                <w:sz w:val="20"/>
                <w:szCs w:val="20"/>
              </w:rPr>
            </w:pPr>
            <w:r>
              <w:rPr>
                <w:rFonts w:hint="eastAsia"/>
                <w:sz w:val="20"/>
                <w:szCs w:val="20"/>
              </w:rPr>
              <w:t>1</w:t>
            </w:r>
            <w:r>
              <w:rPr>
                <w:sz w:val="20"/>
                <w:szCs w:val="20"/>
              </w:rPr>
              <w:t>3/15</w:t>
            </w:r>
          </w:p>
        </w:tc>
        <w:tc>
          <w:tcPr>
            <w:tcW w:w="1494" w:type="dxa"/>
            <w:vAlign w:val="center"/>
          </w:tcPr>
          <w:p w14:paraId="195C4D34" w14:textId="77777777" w:rsidR="008A0F52" w:rsidRPr="00B501D2" w:rsidRDefault="008A0F52" w:rsidP="005A72D6">
            <w:pPr>
              <w:tabs>
                <w:tab w:val="left" w:pos="6085"/>
              </w:tabs>
              <w:jc w:val="center"/>
              <w:rPr>
                <w:sz w:val="20"/>
                <w:szCs w:val="20"/>
              </w:rPr>
            </w:pPr>
            <w:r>
              <w:rPr>
                <w:rFonts w:hint="eastAsia"/>
                <w:sz w:val="20"/>
                <w:szCs w:val="20"/>
              </w:rPr>
              <w:t>12</w:t>
            </w:r>
            <w:r>
              <w:rPr>
                <w:sz w:val="20"/>
                <w:szCs w:val="20"/>
              </w:rPr>
              <w:t>/15</w:t>
            </w:r>
          </w:p>
        </w:tc>
        <w:tc>
          <w:tcPr>
            <w:tcW w:w="1494" w:type="dxa"/>
            <w:vAlign w:val="center"/>
          </w:tcPr>
          <w:p w14:paraId="050A7BB7" w14:textId="77777777" w:rsidR="008A0F52" w:rsidRPr="00B501D2" w:rsidRDefault="008A0F52" w:rsidP="005A72D6">
            <w:pPr>
              <w:tabs>
                <w:tab w:val="left" w:pos="6085"/>
              </w:tabs>
              <w:jc w:val="center"/>
              <w:rPr>
                <w:sz w:val="20"/>
                <w:szCs w:val="20"/>
              </w:rPr>
            </w:pPr>
            <w:r>
              <w:rPr>
                <w:rFonts w:hint="eastAsia"/>
                <w:sz w:val="20"/>
                <w:szCs w:val="20"/>
              </w:rPr>
              <w:t>11</w:t>
            </w:r>
            <w:r>
              <w:rPr>
                <w:sz w:val="20"/>
                <w:szCs w:val="20"/>
              </w:rPr>
              <w:t>/15</w:t>
            </w:r>
          </w:p>
        </w:tc>
        <w:tc>
          <w:tcPr>
            <w:tcW w:w="1494" w:type="dxa"/>
            <w:vAlign w:val="center"/>
          </w:tcPr>
          <w:p w14:paraId="7E38DB51" w14:textId="77777777" w:rsidR="008A0F52" w:rsidRPr="00B501D2" w:rsidRDefault="008A0F52" w:rsidP="005A72D6">
            <w:pPr>
              <w:tabs>
                <w:tab w:val="left" w:pos="6085"/>
              </w:tabs>
              <w:jc w:val="center"/>
              <w:rPr>
                <w:sz w:val="20"/>
                <w:szCs w:val="20"/>
              </w:rPr>
            </w:pPr>
            <w:r>
              <w:rPr>
                <w:rFonts w:hint="eastAsia"/>
                <w:sz w:val="20"/>
                <w:szCs w:val="20"/>
              </w:rPr>
              <w:t>46</w:t>
            </w:r>
            <w:r>
              <w:rPr>
                <w:sz w:val="20"/>
                <w:szCs w:val="20"/>
              </w:rPr>
              <w:t>/60 (77%)</w:t>
            </w:r>
          </w:p>
        </w:tc>
      </w:tr>
      <w:tr w:rsidR="008A0F52" w:rsidRPr="00B501D2" w14:paraId="0B88612D" w14:textId="77777777" w:rsidTr="005A72D6">
        <w:trPr>
          <w:trHeight w:val="20"/>
          <w:jc w:val="center"/>
        </w:trPr>
        <w:tc>
          <w:tcPr>
            <w:tcW w:w="1493" w:type="dxa"/>
            <w:vAlign w:val="center"/>
          </w:tcPr>
          <w:p w14:paraId="26672C46" w14:textId="77777777" w:rsidR="008A0F52" w:rsidRPr="00B501D2" w:rsidRDefault="00106DD1" w:rsidP="005A72D6">
            <w:pPr>
              <w:tabs>
                <w:tab w:val="left" w:pos="6085"/>
              </w:tabs>
              <w:spacing w:line="0" w:lineRule="atLeast"/>
              <w:jc w:val="center"/>
              <w:rPr>
                <w:sz w:val="20"/>
                <w:szCs w:val="20"/>
              </w:rPr>
            </w:pPr>
            <m:oMath>
              <m:sSubSup>
                <m:sSubSupPr>
                  <m:ctrlPr>
                    <w:rPr>
                      <w:rFonts w:ascii="Cambria Math" w:eastAsia="DengXian" w:hAnsi="Cambria Math" w:cs="Times New Roman"/>
                      <w:sz w:val="20"/>
                      <w:szCs w:val="20"/>
                    </w:rPr>
                  </m:ctrlPr>
                </m:sSubSupPr>
                <m:e>
                  <m:r>
                    <w:rPr>
                      <w:rFonts w:ascii="Cambria Math" w:eastAsia="DengXian" w:hAnsi="Cambria Math" w:cs="Times New Roman"/>
                      <w:sz w:val="20"/>
                      <w:szCs w:val="20"/>
                    </w:rPr>
                    <m:t>T</m:t>
                  </m:r>
                </m:e>
                <m:sub>
                  <m:r>
                    <w:rPr>
                      <w:rFonts w:ascii="Cambria Math" w:eastAsia="DengXian" w:hAnsi="Cambria Math" w:cs="Times New Roman"/>
                      <w:sz w:val="20"/>
                      <w:szCs w:val="20"/>
                    </w:rPr>
                    <m:t>1/2</m:t>
                  </m:r>
                </m:sub>
                <m:sup>
                  <m:r>
                    <w:rPr>
                      <w:rFonts w:ascii="Cambria Math" w:eastAsia="DengXian" w:hAnsi="Cambria Math" w:cs="Times New Roman"/>
                      <w:sz w:val="20"/>
                      <w:szCs w:val="20"/>
                    </w:rPr>
                    <m:t>pH 5.0</m:t>
                  </m:r>
                </m:sup>
              </m:sSubSup>
            </m:oMath>
            <w:r w:rsidR="008A0F52" w:rsidRPr="00B501D2">
              <w:rPr>
                <w:sz w:val="20"/>
                <w:szCs w:val="20"/>
              </w:rPr>
              <w:t xml:space="preserve"> </w:t>
            </w:r>
          </w:p>
        </w:tc>
        <w:tc>
          <w:tcPr>
            <w:tcW w:w="1493" w:type="dxa"/>
            <w:vAlign w:val="center"/>
          </w:tcPr>
          <w:p w14:paraId="5F1A3FB6" w14:textId="77777777" w:rsidR="008A0F52" w:rsidRPr="00B501D2" w:rsidRDefault="008A0F52" w:rsidP="005A72D6">
            <w:pPr>
              <w:tabs>
                <w:tab w:val="left" w:pos="6085"/>
              </w:tabs>
              <w:jc w:val="center"/>
              <w:rPr>
                <w:sz w:val="20"/>
                <w:szCs w:val="20"/>
              </w:rPr>
            </w:pPr>
            <w:r>
              <w:rPr>
                <w:rFonts w:hint="eastAsia"/>
                <w:sz w:val="20"/>
                <w:szCs w:val="20"/>
              </w:rPr>
              <w:t>15</w:t>
            </w:r>
            <w:r>
              <w:rPr>
                <w:sz w:val="20"/>
                <w:szCs w:val="20"/>
              </w:rPr>
              <w:t>/15</w:t>
            </w:r>
          </w:p>
        </w:tc>
        <w:tc>
          <w:tcPr>
            <w:tcW w:w="1494" w:type="dxa"/>
            <w:vAlign w:val="center"/>
          </w:tcPr>
          <w:p w14:paraId="0D0B117F" w14:textId="77777777" w:rsidR="008A0F52" w:rsidRPr="00B501D2" w:rsidRDefault="008A0F52" w:rsidP="005A72D6">
            <w:pPr>
              <w:tabs>
                <w:tab w:val="left" w:pos="6085"/>
              </w:tabs>
              <w:jc w:val="center"/>
              <w:rPr>
                <w:sz w:val="20"/>
                <w:szCs w:val="20"/>
              </w:rPr>
            </w:pPr>
            <w:r>
              <w:rPr>
                <w:rFonts w:hint="eastAsia"/>
                <w:sz w:val="20"/>
                <w:szCs w:val="20"/>
              </w:rPr>
              <w:t>15</w:t>
            </w:r>
            <w:r>
              <w:rPr>
                <w:sz w:val="20"/>
                <w:szCs w:val="20"/>
              </w:rPr>
              <w:t>/15</w:t>
            </w:r>
          </w:p>
        </w:tc>
        <w:tc>
          <w:tcPr>
            <w:tcW w:w="1494" w:type="dxa"/>
            <w:vAlign w:val="center"/>
          </w:tcPr>
          <w:p w14:paraId="7CAAE995" w14:textId="77777777" w:rsidR="008A0F52" w:rsidRPr="00B501D2" w:rsidRDefault="008A0F52" w:rsidP="005A72D6">
            <w:pPr>
              <w:tabs>
                <w:tab w:val="left" w:pos="6085"/>
              </w:tabs>
              <w:jc w:val="center"/>
              <w:rPr>
                <w:sz w:val="20"/>
                <w:szCs w:val="20"/>
              </w:rPr>
            </w:pPr>
            <w:r>
              <w:rPr>
                <w:rFonts w:hint="eastAsia"/>
                <w:sz w:val="20"/>
                <w:szCs w:val="20"/>
              </w:rPr>
              <w:t>15</w:t>
            </w:r>
            <w:r>
              <w:rPr>
                <w:sz w:val="20"/>
                <w:szCs w:val="20"/>
              </w:rPr>
              <w:t>/15</w:t>
            </w:r>
          </w:p>
        </w:tc>
        <w:tc>
          <w:tcPr>
            <w:tcW w:w="1494" w:type="dxa"/>
            <w:vAlign w:val="center"/>
          </w:tcPr>
          <w:p w14:paraId="43CFFF07" w14:textId="77777777" w:rsidR="008A0F52" w:rsidRPr="00B501D2" w:rsidRDefault="008A0F52" w:rsidP="005A72D6">
            <w:pPr>
              <w:tabs>
                <w:tab w:val="left" w:pos="6085"/>
              </w:tabs>
              <w:jc w:val="center"/>
              <w:rPr>
                <w:sz w:val="20"/>
                <w:szCs w:val="20"/>
              </w:rPr>
            </w:pPr>
            <w:r>
              <w:rPr>
                <w:rFonts w:hint="eastAsia"/>
                <w:sz w:val="20"/>
                <w:szCs w:val="20"/>
              </w:rPr>
              <w:t>15</w:t>
            </w:r>
            <w:r>
              <w:rPr>
                <w:sz w:val="20"/>
                <w:szCs w:val="20"/>
              </w:rPr>
              <w:t>/15</w:t>
            </w:r>
          </w:p>
        </w:tc>
        <w:tc>
          <w:tcPr>
            <w:tcW w:w="1494" w:type="dxa"/>
            <w:vAlign w:val="center"/>
          </w:tcPr>
          <w:p w14:paraId="1D7779CD" w14:textId="77777777" w:rsidR="008A0F52" w:rsidRPr="00B501D2" w:rsidRDefault="008A0F52" w:rsidP="005A72D6">
            <w:pPr>
              <w:tabs>
                <w:tab w:val="left" w:pos="6085"/>
              </w:tabs>
              <w:jc w:val="center"/>
              <w:rPr>
                <w:sz w:val="20"/>
                <w:szCs w:val="20"/>
              </w:rPr>
            </w:pPr>
            <w:r>
              <w:rPr>
                <w:rFonts w:hint="eastAsia"/>
                <w:sz w:val="20"/>
                <w:szCs w:val="20"/>
              </w:rPr>
              <w:t>60</w:t>
            </w:r>
            <w:r>
              <w:rPr>
                <w:sz w:val="20"/>
                <w:szCs w:val="20"/>
              </w:rPr>
              <w:t>/60 (100%)</w:t>
            </w:r>
          </w:p>
        </w:tc>
      </w:tr>
      <w:tr w:rsidR="008A0F52" w:rsidRPr="00B501D2" w14:paraId="194CDF34" w14:textId="77777777" w:rsidTr="005A72D6">
        <w:trPr>
          <w:trHeight w:val="20"/>
          <w:jc w:val="center"/>
        </w:trPr>
        <w:tc>
          <w:tcPr>
            <w:tcW w:w="1493" w:type="dxa"/>
            <w:tcBorders>
              <w:bottom w:val="single" w:sz="12" w:space="0" w:color="auto"/>
            </w:tcBorders>
            <w:vAlign w:val="center"/>
          </w:tcPr>
          <w:p w14:paraId="0A04BB91" w14:textId="77777777" w:rsidR="008A0F52" w:rsidRPr="00B501D2" w:rsidRDefault="00106DD1" w:rsidP="005A72D6">
            <w:pPr>
              <w:tabs>
                <w:tab w:val="left" w:pos="6085"/>
              </w:tabs>
              <w:jc w:val="center"/>
              <w:rPr>
                <w:rFonts w:eastAsia="DengXian" w:cs="Times New Roman"/>
                <w:sz w:val="20"/>
                <w:szCs w:val="20"/>
              </w:rPr>
            </w:pPr>
            <m:oMathPara>
              <m:oMath>
                <m:sSubSup>
                  <m:sSubSupPr>
                    <m:ctrlPr>
                      <w:rPr>
                        <w:rFonts w:ascii="Cambria Math" w:eastAsia="DengXian" w:hAnsi="Cambria Math" w:cs="Times New Roman"/>
                        <w:sz w:val="20"/>
                        <w:szCs w:val="20"/>
                      </w:rPr>
                    </m:ctrlPr>
                  </m:sSubSupPr>
                  <m:e>
                    <m:r>
                      <w:rPr>
                        <w:rFonts w:ascii="Cambria Math" w:eastAsia="DengXian" w:hAnsi="Cambria Math" w:cs="Times New Roman"/>
                        <w:sz w:val="20"/>
                        <w:szCs w:val="20"/>
                      </w:rPr>
                      <m:t>T</m:t>
                    </m:r>
                  </m:e>
                  <m:sub>
                    <m:r>
                      <w:rPr>
                        <w:rFonts w:ascii="Cambria Math" w:eastAsia="DengXian" w:hAnsi="Cambria Math" w:cs="Times New Roman"/>
                        <w:sz w:val="20"/>
                        <w:szCs w:val="20"/>
                      </w:rPr>
                      <m:t>1/2</m:t>
                    </m:r>
                  </m:sub>
                  <m:sup>
                    <m:r>
                      <w:rPr>
                        <w:rFonts w:ascii="Cambria Math" w:eastAsia="DengXian" w:hAnsi="Cambria Math" w:cs="Times New Roman"/>
                        <w:sz w:val="20"/>
                        <w:szCs w:val="20"/>
                      </w:rPr>
                      <m:t>pH 7.0</m:t>
                    </m:r>
                  </m:sup>
                </m:sSubSup>
              </m:oMath>
            </m:oMathPara>
          </w:p>
        </w:tc>
        <w:tc>
          <w:tcPr>
            <w:tcW w:w="1493" w:type="dxa"/>
            <w:tcBorders>
              <w:bottom w:val="single" w:sz="12" w:space="0" w:color="auto"/>
            </w:tcBorders>
            <w:vAlign w:val="center"/>
          </w:tcPr>
          <w:p w14:paraId="729C5056" w14:textId="77777777" w:rsidR="008A0F52" w:rsidRPr="00B501D2" w:rsidRDefault="008A0F52" w:rsidP="005A72D6">
            <w:pPr>
              <w:tabs>
                <w:tab w:val="left" w:pos="6085"/>
              </w:tabs>
              <w:jc w:val="center"/>
              <w:rPr>
                <w:sz w:val="20"/>
                <w:szCs w:val="20"/>
              </w:rPr>
            </w:pPr>
            <w:r>
              <w:rPr>
                <w:rFonts w:hint="eastAsia"/>
                <w:sz w:val="20"/>
                <w:szCs w:val="20"/>
              </w:rPr>
              <w:t>-</w:t>
            </w:r>
            <w:r>
              <w:rPr>
                <w:sz w:val="20"/>
                <w:szCs w:val="20"/>
              </w:rPr>
              <w:t>-</w:t>
            </w:r>
          </w:p>
        </w:tc>
        <w:tc>
          <w:tcPr>
            <w:tcW w:w="1494" w:type="dxa"/>
            <w:tcBorders>
              <w:bottom w:val="single" w:sz="12" w:space="0" w:color="auto"/>
            </w:tcBorders>
            <w:vAlign w:val="center"/>
          </w:tcPr>
          <w:p w14:paraId="71C2E8F4" w14:textId="77777777" w:rsidR="008A0F52" w:rsidRPr="00B501D2" w:rsidRDefault="008A0F52" w:rsidP="005A72D6">
            <w:pPr>
              <w:tabs>
                <w:tab w:val="left" w:pos="6085"/>
              </w:tabs>
              <w:jc w:val="center"/>
              <w:rPr>
                <w:sz w:val="20"/>
                <w:szCs w:val="20"/>
              </w:rPr>
            </w:pPr>
            <w:r>
              <w:rPr>
                <w:rFonts w:hint="eastAsia"/>
                <w:sz w:val="20"/>
                <w:szCs w:val="20"/>
              </w:rPr>
              <w:t>-</w:t>
            </w:r>
            <w:r>
              <w:rPr>
                <w:sz w:val="20"/>
                <w:szCs w:val="20"/>
              </w:rPr>
              <w:t>-</w:t>
            </w:r>
          </w:p>
        </w:tc>
        <w:tc>
          <w:tcPr>
            <w:tcW w:w="1494" w:type="dxa"/>
            <w:tcBorders>
              <w:bottom w:val="single" w:sz="12" w:space="0" w:color="auto"/>
            </w:tcBorders>
            <w:vAlign w:val="center"/>
          </w:tcPr>
          <w:p w14:paraId="5D6FC044" w14:textId="77777777" w:rsidR="008A0F52" w:rsidRPr="00B501D2" w:rsidRDefault="008A0F52" w:rsidP="005A72D6">
            <w:pPr>
              <w:tabs>
                <w:tab w:val="left" w:pos="6085"/>
              </w:tabs>
              <w:jc w:val="center"/>
              <w:rPr>
                <w:sz w:val="20"/>
                <w:szCs w:val="20"/>
              </w:rPr>
            </w:pPr>
            <w:r>
              <w:rPr>
                <w:rFonts w:hint="eastAsia"/>
                <w:sz w:val="20"/>
                <w:szCs w:val="20"/>
              </w:rPr>
              <w:t>12</w:t>
            </w:r>
            <w:r>
              <w:rPr>
                <w:sz w:val="20"/>
                <w:szCs w:val="20"/>
              </w:rPr>
              <w:t>/15</w:t>
            </w:r>
          </w:p>
        </w:tc>
        <w:tc>
          <w:tcPr>
            <w:tcW w:w="1494" w:type="dxa"/>
            <w:tcBorders>
              <w:bottom w:val="single" w:sz="12" w:space="0" w:color="auto"/>
            </w:tcBorders>
            <w:vAlign w:val="center"/>
          </w:tcPr>
          <w:p w14:paraId="232FD2A3" w14:textId="77777777" w:rsidR="008A0F52" w:rsidRPr="00B501D2" w:rsidRDefault="008A0F52" w:rsidP="005A72D6">
            <w:pPr>
              <w:tabs>
                <w:tab w:val="left" w:pos="6085"/>
              </w:tabs>
              <w:jc w:val="center"/>
              <w:rPr>
                <w:sz w:val="20"/>
                <w:szCs w:val="20"/>
              </w:rPr>
            </w:pPr>
            <w:r>
              <w:rPr>
                <w:rFonts w:hint="eastAsia"/>
                <w:sz w:val="20"/>
                <w:szCs w:val="20"/>
              </w:rPr>
              <w:t>12</w:t>
            </w:r>
            <w:r>
              <w:rPr>
                <w:sz w:val="20"/>
                <w:szCs w:val="20"/>
              </w:rPr>
              <w:t>/15</w:t>
            </w:r>
          </w:p>
        </w:tc>
        <w:tc>
          <w:tcPr>
            <w:tcW w:w="1494" w:type="dxa"/>
            <w:tcBorders>
              <w:bottom w:val="single" w:sz="12" w:space="0" w:color="auto"/>
            </w:tcBorders>
            <w:vAlign w:val="center"/>
          </w:tcPr>
          <w:p w14:paraId="7CB07A33" w14:textId="77777777" w:rsidR="008A0F52" w:rsidRPr="00B501D2" w:rsidRDefault="008A0F52" w:rsidP="005A72D6">
            <w:pPr>
              <w:tabs>
                <w:tab w:val="left" w:pos="6085"/>
              </w:tabs>
              <w:jc w:val="center"/>
              <w:rPr>
                <w:sz w:val="20"/>
                <w:szCs w:val="20"/>
              </w:rPr>
            </w:pPr>
            <w:r>
              <w:rPr>
                <w:rFonts w:hint="eastAsia"/>
                <w:sz w:val="20"/>
                <w:szCs w:val="20"/>
              </w:rPr>
              <w:t>24</w:t>
            </w:r>
            <w:r>
              <w:rPr>
                <w:sz w:val="20"/>
                <w:szCs w:val="20"/>
              </w:rPr>
              <w:t>/30 (80%)</w:t>
            </w:r>
          </w:p>
        </w:tc>
      </w:tr>
    </w:tbl>
    <w:p w14:paraId="351B9E4A" w14:textId="310761A7" w:rsidR="008A0F52" w:rsidRPr="0064705B" w:rsidRDefault="008A0F52" w:rsidP="008A0F52">
      <w:pPr>
        <w:tabs>
          <w:tab w:val="left" w:pos="6085"/>
        </w:tabs>
        <w:spacing w:after="120"/>
        <w:rPr>
          <w:sz w:val="18"/>
        </w:rPr>
      </w:pPr>
      <w:r w:rsidRPr="005B6912">
        <w:rPr>
          <w:i/>
          <w:sz w:val="18"/>
          <w:vertAlign w:val="superscript"/>
        </w:rPr>
        <w:t>a</w:t>
      </w:r>
      <w:r>
        <w:rPr>
          <w:i/>
          <w:sz w:val="18"/>
          <w:vertAlign w:val="superscript"/>
        </w:rPr>
        <w:t xml:space="preserve"> </w:t>
      </w:r>
      <w:r w:rsidRPr="00352313">
        <w:rPr>
          <w:sz w:val="18"/>
        </w:rPr>
        <w:t xml:space="preserve">Counts based </w:t>
      </w:r>
      <w:r>
        <w:rPr>
          <w:sz w:val="18"/>
        </w:rPr>
        <w:t>on</w:t>
      </w:r>
      <w:r w:rsidRPr="00352313">
        <w:rPr>
          <w:sz w:val="18"/>
        </w:rPr>
        <w:t xml:space="preserve"> </w:t>
      </w:r>
      <w:r>
        <w:rPr>
          <w:sz w:val="18"/>
        </w:rPr>
        <w:t xml:space="preserve">results presented in </w:t>
      </w:r>
      <w:commentRangeStart w:id="924"/>
      <w:r w:rsidRPr="00213194">
        <w:rPr>
          <w:b/>
          <w:sz w:val="18"/>
        </w:rPr>
        <w:t>Table</w:t>
      </w:r>
      <w:r>
        <w:rPr>
          <w:b/>
          <w:sz w:val="18"/>
        </w:rPr>
        <w:t>s</w:t>
      </w:r>
      <w:r w:rsidRPr="00213194">
        <w:rPr>
          <w:b/>
          <w:sz w:val="18"/>
        </w:rPr>
        <w:t xml:space="preserve"> 1</w:t>
      </w:r>
      <w:r w:rsidRPr="00F7526C">
        <w:rPr>
          <w:sz w:val="18"/>
        </w:rPr>
        <w:t xml:space="preserve"> and</w:t>
      </w:r>
      <w:r>
        <w:rPr>
          <w:b/>
          <w:sz w:val="18"/>
        </w:rPr>
        <w:t xml:space="preserve"> S1</w:t>
      </w:r>
      <w:commentRangeEnd w:id="924"/>
      <w:r w:rsidR="00577225">
        <w:rPr>
          <w:rStyle w:val="CommentReference"/>
        </w:rPr>
        <w:commentReference w:id="924"/>
      </w:r>
      <w:r w:rsidRPr="00213194">
        <w:rPr>
          <w:sz w:val="18"/>
        </w:rPr>
        <w:t xml:space="preserve">, </w:t>
      </w:r>
      <w:r w:rsidRPr="00213194">
        <w:rPr>
          <w:b/>
          <w:sz w:val="18"/>
        </w:rPr>
        <w:t>Figures S9</w:t>
      </w:r>
      <w:r w:rsidRPr="00213194">
        <w:rPr>
          <w:sz w:val="18"/>
        </w:rPr>
        <w:t xml:space="preserve"> and </w:t>
      </w:r>
      <w:r w:rsidRPr="00213194">
        <w:rPr>
          <w:b/>
          <w:sz w:val="18"/>
        </w:rPr>
        <w:t>S14</w:t>
      </w:r>
      <w:r>
        <w:rPr>
          <w:sz w:val="18"/>
        </w:rPr>
        <w:t xml:space="preserve">. At pH 7.0; The thermal stability of sequences with </w:t>
      </w:r>
      <w:r w:rsidRPr="00146655">
        <w:rPr>
          <w:i/>
          <w:sz w:val="18"/>
        </w:rPr>
        <w:t>C</w:t>
      </w:r>
      <w:r w:rsidRPr="00146655">
        <w:rPr>
          <w:i/>
          <w:sz w:val="18"/>
          <w:vertAlign w:val="subscript"/>
        </w:rPr>
        <w:t>3</w:t>
      </w:r>
      <w:r>
        <w:rPr>
          <w:sz w:val="18"/>
        </w:rPr>
        <w:t xml:space="preserve">- and </w:t>
      </w:r>
      <w:r w:rsidRPr="00146655">
        <w:rPr>
          <w:i/>
          <w:sz w:val="18"/>
        </w:rPr>
        <w:t>C</w:t>
      </w:r>
      <w:r w:rsidRPr="00146655">
        <w:rPr>
          <w:i/>
          <w:sz w:val="18"/>
          <w:vertAlign w:val="subscript"/>
        </w:rPr>
        <w:t>4</w:t>
      </w:r>
      <w:r>
        <w:rPr>
          <w:sz w:val="18"/>
        </w:rPr>
        <w:t>-tract</w:t>
      </w:r>
      <w:r w:rsidR="00CA111E">
        <w:rPr>
          <w:sz w:val="18"/>
        </w:rPr>
        <w:t>s</w:t>
      </w:r>
      <w:r>
        <w:rPr>
          <w:sz w:val="18"/>
        </w:rPr>
        <w:t xml:space="preserve"> at pH 7.0 was not evaluated.</w:t>
      </w:r>
    </w:p>
    <w:p w14:paraId="7493261B" w14:textId="3999DC41" w:rsidR="008F1A3C" w:rsidRDefault="008F1A3C">
      <w:pPr>
        <w:widowControl/>
        <w:jc w:val="left"/>
        <w:rPr>
          <w:rFonts w:eastAsiaTheme="minorEastAsia"/>
        </w:rPr>
      </w:pPr>
      <w:r>
        <w:rPr>
          <w:rFonts w:eastAsiaTheme="minorEastAsia"/>
        </w:rPr>
        <w:br w:type="page"/>
      </w:r>
    </w:p>
    <w:p w14:paraId="1E93A84A" w14:textId="77777777" w:rsidR="00D566CD" w:rsidRDefault="00D566CD" w:rsidP="00D566CD">
      <w:pPr>
        <w:jc w:val="center"/>
      </w:pPr>
      <w:r w:rsidRPr="00D8008E">
        <w:rPr>
          <w:noProof/>
          <w:lang w:eastAsia="en-US"/>
        </w:rPr>
        <w:lastRenderedPageBreak/>
        <w:drawing>
          <wp:inline distT="0" distB="0" distL="0" distR="0" wp14:anchorId="5966E870" wp14:editId="5BEFFAC9">
            <wp:extent cx="3600000" cy="5346882"/>
            <wp:effectExtent l="0" t="0" r="635" b="6350"/>
            <wp:docPr id="1" name="图片 1" descr="E:\E\04-work\02-03 Loop permutation in i-motif\Pictures\Figur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04-work\02-03 Loop permutation in i-motif\Pictures\Figure 1.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5346882"/>
                    </a:xfrm>
                    <a:prstGeom prst="rect">
                      <a:avLst/>
                    </a:prstGeom>
                    <a:noFill/>
                    <a:ln>
                      <a:noFill/>
                    </a:ln>
                  </pic:spPr>
                </pic:pic>
              </a:graphicData>
            </a:graphic>
          </wp:inline>
        </w:drawing>
      </w:r>
    </w:p>
    <w:p w14:paraId="21ABDDC1" w14:textId="1EE17C36" w:rsidR="00D566CD" w:rsidRPr="00C61894" w:rsidRDefault="00D566CD" w:rsidP="00D566CD">
      <w:pPr>
        <w:rPr>
          <w:sz w:val="22"/>
        </w:rPr>
      </w:pPr>
      <w:r>
        <w:rPr>
          <w:b/>
          <w:sz w:val="22"/>
        </w:rPr>
        <w:t>Figure</w:t>
      </w:r>
      <w:r w:rsidRPr="00C61894">
        <w:rPr>
          <w:b/>
          <w:sz w:val="22"/>
        </w:rPr>
        <w:t xml:space="preserve"> 1</w:t>
      </w:r>
      <w:r w:rsidRPr="00C61894">
        <w:rPr>
          <w:sz w:val="22"/>
        </w:rPr>
        <w:t xml:space="preserve"> </w:t>
      </w:r>
      <w:r>
        <w:rPr>
          <w:sz w:val="22"/>
        </w:rPr>
        <w:t>(</w:t>
      </w:r>
      <w:r w:rsidRPr="00DD4DD1">
        <w:rPr>
          <w:b/>
          <w:sz w:val="22"/>
        </w:rPr>
        <w:t>A</w:t>
      </w:r>
      <w:r>
        <w:rPr>
          <w:sz w:val="22"/>
        </w:rPr>
        <w:t xml:space="preserve">) </w:t>
      </w:r>
      <w:r w:rsidRPr="00C61894">
        <w:rPr>
          <w:sz w:val="22"/>
        </w:rPr>
        <w:t>Hemi</w:t>
      </w:r>
      <w:r>
        <w:rPr>
          <w:sz w:val="22"/>
        </w:rPr>
        <w:t>-</w:t>
      </w:r>
      <w:r w:rsidRPr="00C61894">
        <w:rPr>
          <w:sz w:val="22"/>
        </w:rPr>
        <w:t>protonated C</w:t>
      </w:r>
      <w:r w:rsidRPr="00C61894">
        <w:rPr>
          <w:rFonts w:cs="Times New Roman"/>
          <w:sz w:val="22"/>
        </w:rPr>
        <w:t>·</w:t>
      </w:r>
      <w:r w:rsidRPr="00C61894">
        <w:rPr>
          <w:sz w:val="22"/>
        </w:rPr>
        <w:t>C</w:t>
      </w:r>
      <w:r w:rsidRPr="00C61894">
        <w:rPr>
          <w:sz w:val="22"/>
          <w:vertAlign w:val="superscript"/>
        </w:rPr>
        <w:t>+</w:t>
      </w:r>
      <w:r w:rsidRPr="00C61894">
        <w:rPr>
          <w:sz w:val="22"/>
        </w:rPr>
        <w:t xml:space="preserve"> base pair</w:t>
      </w:r>
      <w:r>
        <w:rPr>
          <w:sz w:val="22"/>
        </w:rPr>
        <w:t>; one of the two cytosine</w:t>
      </w:r>
      <w:r w:rsidR="00DC6ED1">
        <w:rPr>
          <w:sz w:val="22"/>
        </w:rPr>
        <w:t>s</w:t>
      </w:r>
      <w:r>
        <w:rPr>
          <w:sz w:val="22"/>
        </w:rPr>
        <w:t xml:space="preserve"> being protonated at the N3 position (</w:t>
      </w:r>
      <w:r w:rsidRPr="00DD4DD1">
        <w:rPr>
          <w:b/>
          <w:sz w:val="22"/>
        </w:rPr>
        <w:t>B</w:t>
      </w:r>
      <w:r>
        <w:rPr>
          <w:sz w:val="22"/>
        </w:rPr>
        <w:t>)</w:t>
      </w:r>
      <w:r w:rsidRPr="00C61894">
        <w:rPr>
          <w:sz w:val="22"/>
        </w:rPr>
        <w:t xml:space="preserve"> </w:t>
      </w:r>
      <w:r>
        <w:t>example of a sequence prone to i</w:t>
      </w:r>
      <w:r w:rsidRPr="00E37C26">
        <w:t>n</w:t>
      </w:r>
      <w:r w:rsidRPr="00C61894">
        <w:rPr>
          <w:sz w:val="22"/>
        </w:rPr>
        <w:t xml:space="preserve">tramolecular </w:t>
      </w:r>
      <w:proofErr w:type="spellStart"/>
      <w:r w:rsidRPr="00C61894">
        <w:rPr>
          <w:sz w:val="22"/>
        </w:rPr>
        <w:t>i</w:t>
      </w:r>
      <w:proofErr w:type="spellEnd"/>
      <w:r w:rsidRPr="00C61894">
        <w:rPr>
          <w:sz w:val="22"/>
        </w:rPr>
        <w:t>-motif</w:t>
      </w:r>
      <w:r>
        <w:rPr>
          <w:sz w:val="22"/>
        </w:rPr>
        <w:t xml:space="preserve"> formation, with </w:t>
      </w:r>
      <w:r w:rsidRPr="00C61894">
        <w:rPr>
          <w:sz w:val="22"/>
        </w:rPr>
        <w:t xml:space="preserve">four C-tracts </w:t>
      </w:r>
      <w:r>
        <w:rPr>
          <w:sz w:val="22"/>
        </w:rPr>
        <w:t>connected by</w:t>
      </w:r>
      <w:r w:rsidRPr="00C61894">
        <w:rPr>
          <w:sz w:val="22"/>
        </w:rPr>
        <w:t xml:space="preserve"> three loops (red dot</w:t>
      </w:r>
      <w:r>
        <w:rPr>
          <w:sz w:val="22"/>
        </w:rPr>
        <w:t>ted</w:t>
      </w:r>
      <w:r w:rsidRPr="00C61894">
        <w:rPr>
          <w:sz w:val="22"/>
        </w:rPr>
        <w:t xml:space="preserve"> line</w:t>
      </w:r>
      <w:r>
        <w:rPr>
          <w:sz w:val="22"/>
        </w:rPr>
        <w:t>s</w:t>
      </w:r>
      <w:r w:rsidRPr="00C61894">
        <w:rPr>
          <w:sz w:val="22"/>
        </w:rPr>
        <w:t>)</w:t>
      </w:r>
      <w:r>
        <w:rPr>
          <w:sz w:val="22"/>
        </w:rPr>
        <w:t>. (</w:t>
      </w:r>
      <w:r w:rsidRPr="00DD4DD1">
        <w:rPr>
          <w:b/>
          <w:sz w:val="22"/>
        </w:rPr>
        <w:t>C</w:t>
      </w:r>
      <w:r>
        <w:rPr>
          <w:sz w:val="22"/>
        </w:rPr>
        <w:t>) Possible loop arrangements in an intramolecular</w:t>
      </w:r>
      <w:r w:rsidRPr="00C61894">
        <w:rPr>
          <w:sz w:val="22"/>
        </w:rPr>
        <w:t xml:space="preserve"> </w:t>
      </w:r>
      <w:proofErr w:type="spellStart"/>
      <w:r w:rsidRPr="00C61894">
        <w:rPr>
          <w:sz w:val="22"/>
        </w:rPr>
        <w:t>i</w:t>
      </w:r>
      <w:proofErr w:type="spellEnd"/>
      <w:r w:rsidRPr="00C61894">
        <w:rPr>
          <w:sz w:val="22"/>
        </w:rPr>
        <w:t>-motif (only 5</w:t>
      </w:r>
      <w:r w:rsidR="00805BD5">
        <w:rPr>
          <w:rFonts w:cs="Times New Roman"/>
          <w:sz w:val="22"/>
        </w:rPr>
        <w:t>3</w:t>
      </w:r>
      <w:r w:rsidRPr="00C61894">
        <w:rPr>
          <w:sz w:val="22"/>
        </w:rPr>
        <w:t xml:space="preserve"> E conformation is shown here); </w:t>
      </w:r>
      <w:r>
        <w:rPr>
          <w:sz w:val="22"/>
        </w:rPr>
        <w:t>S</w:t>
      </w:r>
      <w:r w:rsidRPr="00C61894">
        <w:rPr>
          <w:sz w:val="22"/>
        </w:rPr>
        <w:t>implified diagram of two linking directions between strands: Central loop can across either major (</w:t>
      </w:r>
      <w:r w:rsidRPr="00DD4DD1">
        <w:rPr>
          <w:i/>
          <w:sz w:val="22"/>
        </w:rPr>
        <w:t>left</w:t>
      </w:r>
      <w:r>
        <w:rPr>
          <w:sz w:val="22"/>
        </w:rPr>
        <w:t>, conformation I</w:t>
      </w:r>
      <w:r w:rsidRPr="00C61894">
        <w:rPr>
          <w:sz w:val="22"/>
        </w:rPr>
        <w:t>) or minor (</w:t>
      </w:r>
      <w:r w:rsidRPr="00DD4DD1">
        <w:rPr>
          <w:i/>
          <w:sz w:val="22"/>
        </w:rPr>
        <w:t>right</w:t>
      </w:r>
      <w:r>
        <w:rPr>
          <w:sz w:val="22"/>
        </w:rPr>
        <w:t>, conformation II</w:t>
      </w:r>
      <w:r w:rsidRPr="00C61894">
        <w:rPr>
          <w:sz w:val="22"/>
        </w:rPr>
        <w:t>) groove</w:t>
      </w:r>
      <w:r w:rsidR="006F4DC2">
        <w:rPr>
          <w:sz w:val="22"/>
        </w:rPr>
        <w:t xml:space="preserve"> </w:t>
      </w:r>
      <w:r w:rsidR="006F4DC2">
        <w:rPr>
          <w:sz w:val="22"/>
        </w:rPr>
        <w:fldChar w:fldCharType="begin"/>
      </w:r>
      <w:r w:rsidR="006F4DC2">
        <w:rPr>
          <w:sz w:val="22"/>
        </w:rPr>
        <w:instrText xml:space="preserve"> ADDIN EN.CITE &lt;EndNote&gt;&lt;Cite&gt;&lt;Author&gt;Leroy&lt;/Author&gt;&lt;Year&gt;1994&lt;/Year&gt;&lt;RecNum&gt;24&lt;/RecNum&gt;&lt;DisplayText&gt;(2)&lt;/DisplayText&gt;&lt;record&gt;&lt;rec-number&gt;24&lt;/rec-number&gt;&lt;foreign-keys&gt;&lt;key app="EN" db-id="2ar0zdpzpd9axqe2vppvt0alxfdfxrv2d52e" timestamp="1548884221"&gt;24&lt;/key&gt;&lt;key app="ENWeb" db-id=""&gt;0&lt;/key&gt;&lt;/foreign-keys&gt;&lt;ref-type name="Journal Article"&gt;17&lt;/ref-type&gt;&lt;contributors&gt;&lt;authors&gt;&lt;author&gt;Leroy, Jean-Louis&lt;/author&gt;&lt;author&gt;Guéron, Maurice&lt;/author&gt;&lt;author&gt;Mergny, Jean-Louis&lt;/author&gt;&lt;author&gt;Hélène, Claude&lt;/author&gt;&lt;/authors&gt;&lt;/contributors&gt;&lt;titles&gt;&lt;title&gt;Intramolecular folding of a fragment of the cytosine-rich strand of telomeric DNA into ani-motif&lt;/title&gt;&lt;secondary-title&gt;Nucleic Acids Research&lt;/secondary-title&gt;&lt;/titles&gt;&lt;periodical&gt;&lt;full-title&gt;Nucleic Acids Research&lt;/full-title&gt;&lt;/periodical&gt;&lt;pages&gt;1600-1606&lt;/pages&gt;&lt;volume&gt;22&lt;/volume&gt;&lt;number&gt;9&lt;/number&gt;&lt;dates&gt;&lt;year&gt;1994&lt;/year&gt;&lt;/dates&gt;&lt;isbn&gt;0305-1048&amp;#xD;1362-4962&lt;/isbn&gt;&lt;urls&gt;&lt;/urls&gt;&lt;electronic-resource-num&gt;10.1093/nar/22.9.1600&lt;/electronic-resource-num&gt;&lt;/record&gt;&lt;/Cite&gt;&lt;/EndNote&gt;</w:instrText>
      </w:r>
      <w:r w:rsidR="006F4DC2">
        <w:rPr>
          <w:sz w:val="22"/>
        </w:rPr>
        <w:fldChar w:fldCharType="separate"/>
      </w:r>
      <w:r w:rsidR="006F4DC2">
        <w:rPr>
          <w:noProof/>
          <w:sz w:val="22"/>
        </w:rPr>
        <w:t>(2)</w:t>
      </w:r>
      <w:r w:rsidR="006F4DC2">
        <w:rPr>
          <w:sz w:val="22"/>
        </w:rPr>
        <w:fldChar w:fldCharType="end"/>
      </w:r>
      <w:r w:rsidRPr="00C61894">
        <w:rPr>
          <w:sz w:val="22"/>
        </w:rPr>
        <w:t xml:space="preserve">. The width ranges of major and minor grooves of </w:t>
      </w:r>
      <w:proofErr w:type="spellStart"/>
      <w:r w:rsidRPr="00C61894">
        <w:rPr>
          <w:sz w:val="22"/>
        </w:rPr>
        <w:t>i</w:t>
      </w:r>
      <w:proofErr w:type="spellEnd"/>
      <w:r w:rsidRPr="00C61894">
        <w:rPr>
          <w:sz w:val="22"/>
        </w:rPr>
        <w:t xml:space="preserve">-motif are 10.8-12.0 and 4.8-6.5 </w:t>
      </w:r>
      <w:r w:rsidRPr="00C61894">
        <w:rPr>
          <w:rFonts w:cs="Times New Roman"/>
          <w:sz w:val="22"/>
        </w:rPr>
        <w:t>Å</w:t>
      </w:r>
      <w:r w:rsidRPr="00C61894">
        <w:rPr>
          <w:sz w:val="22"/>
        </w:rPr>
        <w:t>, respectively</w:t>
      </w:r>
      <w:r w:rsidR="004F061F">
        <w:rPr>
          <w:sz w:val="22"/>
        </w:rPr>
        <w:t xml:space="preserve"> </w:t>
      </w:r>
      <w:r w:rsidR="004F061F">
        <w:rPr>
          <w:sz w:val="22"/>
        </w:rPr>
        <w:fldChar w:fldCharType="begin">
          <w:fldData xml:space="preserve">PEVuZE5vdGU+PENpdGU+PEF1dGhvcj5Tbm91c3NpPC9BdXRob3I+PFllYXI+MjAwMTwvWWVhcj48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</w:fldData>
        </w:fldChar>
      </w:r>
      <w:r w:rsidR="004F061F">
        <w:rPr>
          <w:sz w:val="22"/>
        </w:rPr>
        <w:instrText xml:space="preserve"> ADDIN EN.CITE </w:instrText>
      </w:r>
      <w:r w:rsidR="004F061F">
        <w:rPr>
          <w:sz w:val="22"/>
        </w:rPr>
        <w:fldChar w:fldCharType="begin">
          <w:fldData xml:space="preserve">PEVuZE5vdGU+PENpdGU+PEF1dGhvcj5Tbm91c3NpPC9BdXRob3I+PFllYXI+MjAwMTwvWWVhcj48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</w:fldData>
        </w:fldChar>
      </w:r>
      <w:r w:rsidR="004F061F">
        <w:rPr>
          <w:sz w:val="22"/>
        </w:rPr>
        <w:instrText xml:space="preserve"> ADDIN EN.CITE.DATA </w:instrText>
      </w:r>
      <w:r w:rsidR="004F061F">
        <w:rPr>
          <w:sz w:val="22"/>
        </w:rPr>
      </w:r>
      <w:r w:rsidR="004F061F">
        <w:rPr>
          <w:sz w:val="22"/>
        </w:rPr>
        <w:fldChar w:fldCharType="end"/>
      </w:r>
      <w:r w:rsidR="004F061F">
        <w:rPr>
          <w:sz w:val="22"/>
        </w:rPr>
      </w:r>
      <w:r w:rsidR="004F061F">
        <w:rPr>
          <w:sz w:val="22"/>
        </w:rPr>
        <w:fldChar w:fldCharType="separate"/>
      </w:r>
      <w:r w:rsidR="004F061F">
        <w:rPr>
          <w:noProof/>
          <w:sz w:val="22"/>
        </w:rPr>
        <w:t>(4-6)</w:t>
      </w:r>
      <w:r w:rsidR="004F061F">
        <w:rPr>
          <w:sz w:val="22"/>
        </w:rPr>
        <w:fldChar w:fldCharType="end"/>
      </w:r>
      <w:r w:rsidR="006650CE">
        <w:rPr>
          <w:sz w:val="22"/>
        </w:rPr>
        <w:t>, imposing differences in minimal loop length requirements to connect them.</w:t>
      </w:r>
      <w:r w:rsidR="007E73F7">
        <w:rPr>
          <w:sz w:val="22"/>
        </w:rPr>
        <w:t xml:space="preserve"> Note that the loops include the nucleotides founds in the spacer </w:t>
      </w:r>
      <w:r w:rsidR="000921D7">
        <w:rPr>
          <w:sz w:val="22"/>
        </w:rPr>
        <w:t xml:space="preserve">(non C) </w:t>
      </w:r>
      <w:r w:rsidR="007E73F7">
        <w:rPr>
          <w:sz w:val="22"/>
        </w:rPr>
        <w:t xml:space="preserve">regions, and possibly adjacent cytosines that contribute to the loop rather than to the </w:t>
      </w:r>
      <w:proofErr w:type="spellStart"/>
      <w:r w:rsidR="007E73F7">
        <w:rPr>
          <w:sz w:val="22"/>
        </w:rPr>
        <w:t>i</w:t>
      </w:r>
      <w:proofErr w:type="spellEnd"/>
      <w:r w:rsidR="007E73F7">
        <w:rPr>
          <w:sz w:val="22"/>
        </w:rPr>
        <w:t xml:space="preserve">-motif stem: the terms </w:t>
      </w:r>
      <w:r w:rsidR="007E73F7" w:rsidRPr="007E73F7">
        <w:rPr>
          <w:i/>
          <w:sz w:val="22"/>
        </w:rPr>
        <w:t>spacer</w:t>
      </w:r>
      <w:r w:rsidR="007E73F7">
        <w:rPr>
          <w:sz w:val="22"/>
        </w:rPr>
        <w:t xml:space="preserve"> and </w:t>
      </w:r>
      <w:r w:rsidR="007E73F7" w:rsidRPr="007E73F7">
        <w:rPr>
          <w:i/>
          <w:sz w:val="22"/>
        </w:rPr>
        <w:t>loop</w:t>
      </w:r>
      <w:r w:rsidR="007E73F7">
        <w:rPr>
          <w:sz w:val="22"/>
        </w:rPr>
        <w:t xml:space="preserve"> are therefore not interchangeable.</w:t>
      </w:r>
    </w:p>
    <w:p w14:paraId="0230A0C0" w14:textId="2074D2A7" w:rsidR="00D566CD" w:rsidRDefault="00D566CD">
      <w:pPr>
        <w:widowControl/>
        <w:jc w:val="left"/>
        <w:rPr>
          <w:rFonts w:eastAsiaTheme="minorEastAsia"/>
        </w:rPr>
      </w:pPr>
      <w:r>
        <w:rPr>
          <w:rFonts w:eastAsiaTheme="minorEastAsia"/>
        </w:rPr>
        <w:br w:type="page"/>
      </w:r>
    </w:p>
    <w:p w14:paraId="0BA61930" w14:textId="77777777" w:rsidR="008A0F52" w:rsidRDefault="008A0F52" w:rsidP="008A0F52">
      <w:r w:rsidRPr="00294580">
        <w:rPr>
          <w:noProof/>
          <w:lang w:eastAsia="en-US"/>
        </w:rPr>
        <w:lastRenderedPageBreak/>
        <w:drawing>
          <wp:inline distT="0" distB="0" distL="0" distR="0" wp14:anchorId="5037ADAA" wp14:editId="2959AD6E">
            <wp:extent cx="6611999" cy="5746946"/>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04-work\02-03 Loop permutation in i-motif\Pictures\Figure 2_TDS.tif"/>
                    <pic:cNvPicPr>
                      <a:picLocks noChangeAspect="1" noChangeArrowheads="1"/>
                    </pic:cNvPicPr>
                  </pic:nvPicPr>
                  <pic:blipFill>
                    <a:blip r:embed="rId16"/>
                    <a:stretch>
                      <a:fillRect/>
                    </a:stretch>
                  </pic:blipFill>
                  <pic:spPr bwMode="auto">
                    <a:xfrm>
                      <a:off x="0" y="0"/>
                      <a:ext cx="6611999" cy="5746946"/>
                    </a:xfrm>
                    <a:prstGeom prst="rect">
                      <a:avLst/>
                    </a:prstGeom>
                    <a:noFill/>
                    <a:ln>
                      <a:noFill/>
                    </a:ln>
                  </pic:spPr>
                </pic:pic>
              </a:graphicData>
            </a:graphic>
          </wp:inline>
        </w:drawing>
      </w:r>
    </w:p>
    <w:p w14:paraId="7E20ED2C" w14:textId="640542E7" w:rsidR="008A0F52" w:rsidRPr="00444813" w:rsidRDefault="008A0F52" w:rsidP="008A0F52">
      <w:pPr>
        <w:rPr>
          <w:sz w:val="22"/>
        </w:rPr>
      </w:pPr>
      <w:r w:rsidRPr="00444813">
        <w:rPr>
          <w:b/>
          <w:sz w:val="22"/>
        </w:rPr>
        <w:t xml:space="preserve">Figure </w:t>
      </w:r>
      <w:r>
        <w:rPr>
          <w:b/>
          <w:sz w:val="22"/>
        </w:rPr>
        <w:t>2</w:t>
      </w:r>
      <w:r w:rsidRPr="00444813">
        <w:rPr>
          <w:sz w:val="22"/>
        </w:rPr>
        <w:t xml:space="preserve"> </w:t>
      </w:r>
      <w:r w:rsidRPr="009563BE">
        <w:rPr>
          <w:b/>
          <w:sz w:val="22"/>
        </w:rPr>
        <w:t>Thermal difference spectra (TDS) of selected groups.</w:t>
      </w:r>
      <w:r w:rsidRPr="00444813">
        <w:rPr>
          <w:sz w:val="22"/>
        </w:rPr>
        <w:t xml:space="preserve"> All sequences fold into an </w:t>
      </w:r>
      <w:proofErr w:type="spellStart"/>
      <w:r w:rsidRPr="00444813">
        <w:rPr>
          <w:sz w:val="22"/>
        </w:rPr>
        <w:t>i</w:t>
      </w:r>
      <w:proofErr w:type="spellEnd"/>
      <w:r w:rsidRPr="00444813">
        <w:rPr>
          <w:sz w:val="22"/>
        </w:rPr>
        <w:t xml:space="preserve">-motif at pH 5.0 (solid line). TDS of different groups are divided into </w:t>
      </w:r>
      <w:r w:rsidRPr="00444813">
        <w:rPr>
          <w:rFonts w:hint="eastAsia"/>
          <w:sz w:val="22"/>
        </w:rPr>
        <w:t>four</w:t>
      </w:r>
      <w:r w:rsidRPr="00444813">
        <w:rPr>
          <w:sz w:val="22"/>
        </w:rPr>
        <w:t xml:space="preserve"> types according to the formation of </w:t>
      </w:r>
      <w:proofErr w:type="spellStart"/>
      <w:r w:rsidRPr="00444813">
        <w:rPr>
          <w:sz w:val="22"/>
        </w:rPr>
        <w:t>i</w:t>
      </w:r>
      <w:proofErr w:type="spellEnd"/>
      <w:r w:rsidRPr="00444813">
        <w:rPr>
          <w:sz w:val="22"/>
        </w:rPr>
        <w:t>-motif at pH 7.0 (dash line). (</w:t>
      </w:r>
      <w:r w:rsidRPr="00707503">
        <w:rPr>
          <w:b/>
          <w:sz w:val="22"/>
        </w:rPr>
        <w:t>A</w:t>
      </w:r>
      <w:r w:rsidRPr="00444813">
        <w:rPr>
          <w:sz w:val="22"/>
        </w:rPr>
        <w:t>-</w:t>
      </w:r>
      <w:r w:rsidRPr="00707503">
        <w:rPr>
          <w:b/>
          <w:sz w:val="22"/>
        </w:rPr>
        <w:t>D</w:t>
      </w:r>
      <w:r w:rsidRPr="00444813">
        <w:rPr>
          <w:sz w:val="22"/>
        </w:rPr>
        <w:t>) Type I</w:t>
      </w:r>
      <w:r w:rsidR="000E3493">
        <w:rPr>
          <w:sz w:val="22"/>
        </w:rPr>
        <w:t xml:space="preserve"> </w:t>
      </w:r>
      <w:r w:rsidRPr="00444813">
        <w:rPr>
          <w:sz w:val="22"/>
        </w:rPr>
        <w:t>(</w:t>
      </w:r>
      <w:r w:rsidRPr="00707503">
        <w:rPr>
          <w:b/>
          <w:sz w:val="22"/>
        </w:rPr>
        <w:t>E</w:t>
      </w:r>
      <w:r w:rsidRPr="00444813">
        <w:rPr>
          <w:sz w:val="22"/>
        </w:rPr>
        <w:t>-</w:t>
      </w:r>
      <w:r w:rsidRPr="00707503">
        <w:rPr>
          <w:b/>
          <w:sz w:val="22"/>
        </w:rPr>
        <w:t>G</w:t>
      </w:r>
      <w:r w:rsidRPr="00444813">
        <w:rPr>
          <w:sz w:val="22"/>
        </w:rPr>
        <w:t>) Type II: (</w:t>
      </w:r>
      <w:r w:rsidRPr="00707503">
        <w:rPr>
          <w:b/>
          <w:sz w:val="22"/>
        </w:rPr>
        <w:t>J</w:t>
      </w:r>
      <w:r w:rsidRPr="00444813">
        <w:rPr>
          <w:sz w:val="22"/>
        </w:rPr>
        <w:t>-</w:t>
      </w:r>
      <w:r w:rsidRPr="00707503">
        <w:rPr>
          <w:b/>
          <w:sz w:val="22"/>
        </w:rPr>
        <w:t>L</w:t>
      </w:r>
      <w:r w:rsidRPr="00444813">
        <w:rPr>
          <w:sz w:val="22"/>
        </w:rPr>
        <w:t>) Type III: (</w:t>
      </w:r>
      <w:r w:rsidRPr="00707503">
        <w:rPr>
          <w:b/>
          <w:sz w:val="22"/>
        </w:rPr>
        <w:t>M</w:t>
      </w:r>
      <w:r w:rsidRPr="00444813">
        <w:rPr>
          <w:sz w:val="22"/>
        </w:rPr>
        <w:t>-</w:t>
      </w:r>
      <w:r w:rsidRPr="00707503">
        <w:rPr>
          <w:b/>
          <w:sz w:val="22"/>
        </w:rPr>
        <w:t>P</w:t>
      </w:r>
      <w:r w:rsidRPr="00444813">
        <w:rPr>
          <w:sz w:val="22"/>
        </w:rPr>
        <w:t>) Type IV</w:t>
      </w:r>
      <w:r w:rsidR="000E3493">
        <w:rPr>
          <w:sz w:val="22"/>
        </w:rPr>
        <w:t>; see text for details</w:t>
      </w:r>
      <w:r w:rsidRPr="00444813">
        <w:rPr>
          <w:sz w:val="22"/>
        </w:rPr>
        <w:t>.</w:t>
      </w:r>
    </w:p>
    <w:p w14:paraId="3CC21E25" w14:textId="5341AAB3" w:rsidR="008A0F52" w:rsidRDefault="008A0F52">
      <w:pPr>
        <w:widowControl/>
        <w:jc w:val="left"/>
        <w:rPr>
          <w:rFonts w:eastAsiaTheme="minorEastAsia"/>
        </w:rPr>
      </w:pPr>
      <w:r>
        <w:rPr>
          <w:rFonts w:eastAsiaTheme="minorEastAsia"/>
        </w:rPr>
        <w:br w:type="page"/>
      </w:r>
    </w:p>
    <w:p w14:paraId="2F5A1E98" w14:textId="45FFA267" w:rsidR="008A0F52" w:rsidRDefault="00471424" w:rsidP="008A0F52">
      <w:pPr>
        <w:widowControl/>
        <w:jc w:val="center"/>
      </w:pPr>
      <w:r>
        <w:rPr>
          <w:noProof/>
          <w:lang w:eastAsia="en-US"/>
        </w:rPr>
        <w:lastRenderedPageBreak/>
        <w:drawing>
          <wp:inline distT="0" distB="0" distL="0" distR="0" wp14:anchorId="7B06159E" wp14:editId="59666BF6">
            <wp:extent cx="5759999" cy="55499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3 Loop.tif"/>
                    <pic:cNvPicPr/>
                  </pic:nvPicPr>
                  <pic:blipFill>
                    <a:blip r:embed="rId17"/>
                    <a:stretch>
                      <a:fillRect/>
                    </a:stretch>
                  </pic:blipFill>
                  <pic:spPr>
                    <a:xfrm>
                      <a:off x="0" y="0"/>
                      <a:ext cx="5759999" cy="5549915"/>
                    </a:xfrm>
                    <a:prstGeom prst="rect">
                      <a:avLst/>
                    </a:prstGeom>
                  </pic:spPr>
                </pic:pic>
              </a:graphicData>
            </a:graphic>
          </wp:inline>
        </w:drawing>
      </w:r>
    </w:p>
    <w:p w14:paraId="4EAF744C" w14:textId="5C721020" w:rsidR="00034BB5" w:rsidRPr="00BF502A" w:rsidRDefault="008A0F52" w:rsidP="00471424">
      <w:pPr>
        <w:widowControl/>
        <w:rPr>
          <w:sz w:val="22"/>
        </w:rPr>
      </w:pPr>
      <w:r w:rsidRPr="00260A65">
        <w:rPr>
          <w:rFonts w:hint="eastAsia"/>
          <w:b/>
          <w:sz w:val="22"/>
        </w:rPr>
        <w:t>F</w:t>
      </w:r>
      <w:r w:rsidRPr="00260A65">
        <w:rPr>
          <w:b/>
          <w:sz w:val="22"/>
        </w:rPr>
        <w:t xml:space="preserve">igure </w:t>
      </w:r>
      <w:r w:rsidRPr="00D20AA6">
        <w:rPr>
          <w:rFonts w:hint="eastAsia"/>
          <w:b/>
          <w:sz w:val="22"/>
        </w:rPr>
        <w:t>3</w:t>
      </w:r>
      <w:r w:rsidRPr="00DB0D74">
        <w:rPr>
          <w:sz w:val="22"/>
        </w:rPr>
        <w:t xml:space="preserve"> </w:t>
      </w:r>
      <w:r w:rsidRPr="00260A65">
        <w:rPr>
          <w:b/>
          <w:sz w:val="22"/>
        </w:rPr>
        <w:t xml:space="preserve">Effects of </w:t>
      </w:r>
      <w:r w:rsidR="00CC7715">
        <w:rPr>
          <w:b/>
          <w:sz w:val="22"/>
        </w:rPr>
        <w:t xml:space="preserve">total spacer length and individual </w:t>
      </w:r>
      <w:r w:rsidR="000921D7">
        <w:rPr>
          <w:b/>
          <w:sz w:val="22"/>
        </w:rPr>
        <w:t>spacer</w:t>
      </w:r>
      <w:r w:rsidRPr="00260A65">
        <w:rPr>
          <w:b/>
          <w:sz w:val="22"/>
        </w:rPr>
        <w:t xml:space="preserve"> permutation on </w:t>
      </w:r>
      <w:proofErr w:type="spellStart"/>
      <w:r w:rsidRPr="00260A65">
        <w:rPr>
          <w:b/>
          <w:i/>
          <w:sz w:val="22"/>
        </w:rPr>
        <w:t>pH</w:t>
      </w:r>
      <w:r w:rsidRPr="00260A65">
        <w:rPr>
          <w:b/>
          <w:i/>
          <w:sz w:val="22"/>
          <w:vertAlign w:val="subscript"/>
        </w:rPr>
        <w:t>T</w:t>
      </w:r>
      <w:proofErr w:type="spellEnd"/>
      <w:r w:rsidRPr="00260A65">
        <w:rPr>
          <w:b/>
          <w:sz w:val="22"/>
        </w:rPr>
        <w:t xml:space="preserve"> and </w:t>
      </w:r>
      <w:r w:rsidRPr="00260A65">
        <w:rPr>
          <w:b/>
          <w:i/>
          <w:sz w:val="22"/>
        </w:rPr>
        <w:t>T</w:t>
      </w:r>
      <w:r w:rsidRPr="00260A65">
        <w:rPr>
          <w:b/>
          <w:i/>
          <w:sz w:val="22"/>
          <w:vertAlign w:val="subscript"/>
        </w:rPr>
        <w:t>m</w:t>
      </w:r>
      <w:r w:rsidRPr="003A705C">
        <w:rPr>
          <w:sz w:val="22"/>
        </w:rPr>
        <w:t>.</w:t>
      </w:r>
      <w:r w:rsidRPr="00260A65">
        <w:rPr>
          <w:sz w:val="22"/>
        </w:rPr>
        <w:t xml:space="preserve"> </w:t>
      </w:r>
      <w:r>
        <w:rPr>
          <w:sz w:val="22"/>
        </w:rPr>
        <w:t>(</w:t>
      </w:r>
      <w:r w:rsidR="00857B1C">
        <w:rPr>
          <w:b/>
          <w:sz w:val="22"/>
        </w:rPr>
        <w:t>A</w:t>
      </w:r>
      <w:r>
        <w:rPr>
          <w:b/>
          <w:sz w:val="22"/>
        </w:rPr>
        <w:t xml:space="preserve"> </w:t>
      </w:r>
      <w:r w:rsidRPr="00CC7715">
        <w:rPr>
          <w:bCs/>
          <w:sz w:val="22"/>
        </w:rPr>
        <w:t>&amp;</w:t>
      </w:r>
      <w:r>
        <w:rPr>
          <w:b/>
          <w:sz w:val="22"/>
        </w:rPr>
        <w:t xml:space="preserve"> </w:t>
      </w:r>
      <w:r w:rsidR="00857B1C">
        <w:rPr>
          <w:b/>
          <w:sz w:val="22"/>
        </w:rPr>
        <w:t>D</w:t>
      </w:r>
      <w:r>
        <w:rPr>
          <w:sz w:val="22"/>
        </w:rPr>
        <w:t xml:space="preserve">) </w:t>
      </w:r>
      <w:proofErr w:type="spellStart"/>
      <w:r w:rsidRPr="0030207E">
        <w:rPr>
          <w:i/>
          <w:sz w:val="22"/>
        </w:rPr>
        <w:t>pH</w:t>
      </w:r>
      <w:r w:rsidRPr="0030207E">
        <w:rPr>
          <w:i/>
          <w:sz w:val="22"/>
          <w:vertAlign w:val="subscript"/>
        </w:rPr>
        <w:t>T</w:t>
      </w:r>
      <w:proofErr w:type="spellEnd"/>
      <w:r w:rsidRPr="0030207E">
        <w:rPr>
          <w:sz w:val="22"/>
        </w:rPr>
        <w:t xml:space="preserve"> </w:t>
      </w:r>
      <w:r>
        <w:rPr>
          <w:sz w:val="22"/>
        </w:rPr>
        <w:t xml:space="preserve">versus </w:t>
      </w:r>
      <w:r w:rsidR="000921D7">
        <w:rPr>
          <w:sz w:val="22"/>
        </w:rPr>
        <w:t>spacer</w:t>
      </w:r>
      <w:r>
        <w:rPr>
          <w:sz w:val="22"/>
        </w:rPr>
        <w:t xml:space="preserve"> permutation;</w:t>
      </w:r>
      <w:r w:rsidRPr="0030207E">
        <w:rPr>
          <w:sz w:val="22"/>
          <w:szCs w:val="24"/>
        </w:rPr>
        <w:t xml:space="preserve"> </w:t>
      </w:r>
      <w:r w:rsidRPr="0040181E">
        <w:rPr>
          <w:sz w:val="22"/>
          <w:szCs w:val="24"/>
        </w:rPr>
        <w:t>Melting temperature</w:t>
      </w:r>
      <w:r>
        <w:rPr>
          <w:sz w:val="22"/>
          <w:szCs w:val="24"/>
        </w:rPr>
        <w:t>s</w:t>
      </w:r>
      <w:r w:rsidRPr="0040181E">
        <w:rPr>
          <w:sz w:val="22"/>
          <w:szCs w:val="24"/>
        </w:rPr>
        <w:t xml:space="preserve"> at pH 5.0</w:t>
      </w:r>
      <w:r w:rsidRPr="0030207E">
        <w:rPr>
          <w:sz w:val="22"/>
        </w:rPr>
        <w:t xml:space="preserve"> </w:t>
      </w:r>
      <w:r w:rsidR="00B40EBA">
        <w:rPr>
          <w:sz w:val="22"/>
        </w:rPr>
        <w:t>(</w:t>
      </w:r>
      <w:r w:rsidR="00B40EBA">
        <w:rPr>
          <w:b/>
          <w:sz w:val="22"/>
        </w:rPr>
        <w:t xml:space="preserve">B </w:t>
      </w:r>
      <w:r w:rsidR="00B40EBA" w:rsidRPr="00CC7715">
        <w:rPr>
          <w:bCs/>
          <w:sz w:val="22"/>
        </w:rPr>
        <w:t>&amp;</w:t>
      </w:r>
      <w:r w:rsidR="00B40EBA">
        <w:rPr>
          <w:b/>
          <w:sz w:val="22"/>
        </w:rPr>
        <w:t xml:space="preserve"> E</w:t>
      </w:r>
      <w:r w:rsidR="00B40EBA">
        <w:rPr>
          <w:sz w:val="22"/>
        </w:rPr>
        <w:t>) or at pH 7.0 (</w:t>
      </w:r>
      <w:r w:rsidR="00B40EBA">
        <w:rPr>
          <w:b/>
          <w:sz w:val="22"/>
        </w:rPr>
        <w:t xml:space="preserve">C </w:t>
      </w:r>
      <w:r w:rsidR="00B40EBA" w:rsidRPr="00CC7715">
        <w:rPr>
          <w:bCs/>
          <w:sz w:val="22"/>
        </w:rPr>
        <w:t>&amp;</w:t>
      </w:r>
      <w:r w:rsidR="00B40EBA">
        <w:rPr>
          <w:b/>
          <w:sz w:val="22"/>
        </w:rPr>
        <w:t xml:space="preserve"> F</w:t>
      </w:r>
      <w:r w:rsidR="00B40EBA">
        <w:rPr>
          <w:sz w:val="22"/>
        </w:rPr>
        <w:t xml:space="preserve">) </w:t>
      </w:r>
      <w:r>
        <w:rPr>
          <w:sz w:val="22"/>
        </w:rPr>
        <w:t xml:space="preserve">versus </w:t>
      </w:r>
      <w:r w:rsidR="000921D7">
        <w:rPr>
          <w:sz w:val="22"/>
        </w:rPr>
        <w:t>spacer</w:t>
      </w:r>
      <w:r>
        <w:rPr>
          <w:sz w:val="22"/>
        </w:rPr>
        <w:t xml:space="preserve"> permutation; </w:t>
      </w:r>
      <w:r w:rsidRPr="00260A65">
        <w:rPr>
          <w:sz w:val="22"/>
        </w:rPr>
        <w:t>(</w:t>
      </w:r>
      <w:r w:rsidR="00857B1C">
        <w:rPr>
          <w:b/>
          <w:sz w:val="22"/>
        </w:rPr>
        <w:t>A</w:t>
      </w:r>
      <w:r w:rsidRPr="00D17800">
        <w:rPr>
          <w:sz w:val="22"/>
        </w:rPr>
        <w:t>-</w:t>
      </w:r>
      <w:r w:rsidR="00857B1C">
        <w:rPr>
          <w:b/>
          <w:sz w:val="22"/>
        </w:rPr>
        <w:t>B</w:t>
      </w:r>
      <w:r w:rsidRPr="00260A65">
        <w:rPr>
          <w:sz w:val="22"/>
        </w:rPr>
        <w:t xml:space="preserve">) </w:t>
      </w:r>
      <w:r>
        <w:rPr>
          <w:sz w:val="22"/>
        </w:rPr>
        <w:t>144</w:t>
      </w:r>
      <w:r w:rsidRPr="00260A65">
        <w:rPr>
          <w:sz w:val="22"/>
        </w:rPr>
        <w:t xml:space="preserve"> sequences </w:t>
      </w:r>
      <w:r>
        <w:rPr>
          <w:sz w:val="22"/>
        </w:rPr>
        <w:t xml:space="preserve">with two short and one long </w:t>
      </w:r>
      <w:r w:rsidR="000921D7">
        <w:rPr>
          <w:sz w:val="22"/>
        </w:rPr>
        <w:t>spacers</w:t>
      </w:r>
      <w:r>
        <w:rPr>
          <w:sz w:val="22"/>
        </w:rPr>
        <w:t xml:space="preserve">, and </w:t>
      </w:r>
      <w:r w:rsidRPr="00260A65">
        <w:rPr>
          <w:i/>
          <w:sz w:val="22"/>
        </w:rPr>
        <w:t>C</w:t>
      </w:r>
      <w:r w:rsidRPr="00260A65">
        <w:rPr>
          <w:i/>
          <w:sz w:val="22"/>
          <w:vertAlign w:val="subscript"/>
        </w:rPr>
        <w:t>3</w:t>
      </w:r>
      <w:r w:rsidRPr="00260A65">
        <w:rPr>
          <w:sz w:val="22"/>
        </w:rPr>
        <w:t xml:space="preserve">, </w:t>
      </w:r>
      <w:r w:rsidRPr="00260A65">
        <w:rPr>
          <w:i/>
          <w:sz w:val="22"/>
        </w:rPr>
        <w:t>C</w:t>
      </w:r>
      <w:r w:rsidRPr="00260A65">
        <w:rPr>
          <w:i/>
          <w:sz w:val="22"/>
          <w:vertAlign w:val="subscript"/>
        </w:rPr>
        <w:t>4</w:t>
      </w:r>
      <w:r w:rsidRPr="00260A65">
        <w:rPr>
          <w:sz w:val="22"/>
        </w:rPr>
        <w:t xml:space="preserve">, </w:t>
      </w:r>
      <w:r w:rsidRPr="00260A65">
        <w:rPr>
          <w:i/>
          <w:sz w:val="22"/>
        </w:rPr>
        <w:t>C</w:t>
      </w:r>
      <w:r w:rsidRPr="00260A65">
        <w:rPr>
          <w:i/>
          <w:sz w:val="22"/>
          <w:vertAlign w:val="subscript"/>
        </w:rPr>
        <w:t>5</w:t>
      </w:r>
      <w:r w:rsidRPr="00260A65">
        <w:rPr>
          <w:sz w:val="22"/>
        </w:rPr>
        <w:t xml:space="preserve"> and </w:t>
      </w:r>
      <w:r w:rsidRPr="00260A65">
        <w:rPr>
          <w:i/>
          <w:sz w:val="22"/>
        </w:rPr>
        <w:t>C</w:t>
      </w:r>
      <w:r w:rsidRPr="00260A65">
        <w:rPr>
          <w:i/>
          <w:sz w:val="22"/>
          <w:vertAlign w:val="subscript"/>
        </w:rPr>
        <w:t>6</w:t>
      </w:r>
      <w:r w:rsidRPr="00260A65">
        <w:rPr>
          <w:sz w:val="22"/>
        </w:rPr>
        <w:t>-tracts</w:t>
      </w:r>
      <w:r>
        <w:rPr>
          <w:sz w:val="22"/>
        </w:rPr>
        <w:t xml:space="preserve"> from 48 groups </w:t>
      </w:r>
      <w:r w:rsidRPr="00260A65">
        <w:rPr>
          <w:sz w:val="22"/>
        </w:rPr>
        <w:t xml:space="preserve">in </w:t>
      </w:r>
      <w:r w:rsidRPr="00260A65">
        <w:rPr>
          <w:b/>
          <w:sz w:val="22"/>
        </w:rPr>
        <w:t xml:space="preserve">Table </w:t>
      </w:r>
      <w:r w:rsidR="00CC7715">
        <w:rPr>
          <w:b/>
          <w:sz w:val="22"/>
        </w:rPr>
        <w:t>S2</w:t>
      </w:r>
      <w:r w:rsidRPr="00084638">
        <w:rPr>
          <w:sz w:val="22"/>
        </w:rPr>
        <w:t>.</w:t>
      </w:r>
      <w:r w:rsidRPr="00260A65">
        <w:rPr>
          <w:sz w:val="22"/>
        </w:rPr>
        <w:t xml:space="preserve"> (</w:t>
      </w:r>
      <w:r w:rsidR="00857B1C">
        <w:rPr>
          <w:b/>
          <w:sz w:val="22"/>
        </w:rPr>
        <w:t>C</w:t>
      </w:r>
      <w:r w:rsidRPr="00260A65">
        <w:rPr>
          <w:sz w:val="22"/>
        </w:rPr>
        <w:t xml:space="preserve">) </w:t>
      </w:r>
      <w:r>
        <w:rPr>
          <w:sz w:val="22"/>
        </w:rPr>
        <w:t>72</w:t>
      </w:r>
      <w:r w:rsidRPr="00260A65">
        <w:rPr>
          <w:sz w:val="22"/>
        </w:rPr>
        <w:t xml:space="preserve"> sequences </w:t>
      </w:r>
      <w:r>
        <w:rPr>
          <w:sz w:val="22"/>
        </w:rPr>
        <w:t xml:space="preserve">with two short and one long </w:t>
      </w:r>
      <w:r w:rsidR="000921D7">
        <w:rPr>
          <w:sz w:val="22"/>
        </w:rPr>
        <w:t>spacers</w:t>
      </w:r>
      <w:r>
        <w:rPr>
          <w:sz w:val="22"/>
        </w:rPr>
        <w:t xml:space="preserve">, and </w:t>
      </w:r>
      <w:r w:rsidRPr="00260A65">
        <w:rPr>
          <w:i/>
          <w:sz w:val="22"/>
        </w:rPr>
        <w:t>C</w:t>
      </w:r>
      <w:r w:rsidRPr="00260A65">
        <w:rPr>
          <w:i/>
          <w:sz w:val="22"/>
          <w:vertAlign w:val="subscript"/>
        </w:rPr>
        <w:t>5</w:t>
      </w:r>
      <w:r w:rsidRPr="00260A65">
        <w:rPr>
          <w:sz w:val="22"/>
        </w:rPr>
        <w:t xml:space="preserve"> and </w:t>
      </w:r>
      <w:r w:rsidRPr="00260A65">
        <w:rPr>
          <w:i/>
          <w:sz w:val="22"/>
        </w:rPr>
        <w:t>C</w:t>
      </w:r>
      <w:r w:rsidRPr="00260A65">
        <w:rPr>
          <w:i/>
          <w:sz w:val="22"/>
          <w:vertAlign w:val="subscript"/>
        </w:rPr>
        <w:t>6</w:t>
      </w:r>
      <w:r w:rsidRPr="00260A65">
        <w:rPr>
          <w:sz w:val="22"/>
        </w:rPr>
        <w:t>-tracts</w:t>
      </w:r>
      <w:r>
        <w:rPr>
          <w:sz w:val="22"/>
        </w:rPr>
        <w:t xml:space="preserve"> from 24 groups </w:t>
      </w:r>
      <w:r w:rsidRPr="00260A65">
        <w:rPr>
          <w:sz w:val="22"/>
        </w:rPr>
        <w:t xml:space="preserve">in </w:t>
      </w:r>
      <w:r>
        <w:rPr>
          <w:sz w:val="22"/>
        </w:rPr>
        <w:t xml:space="preserve">right column of </w:t>
      </w:r>
      <w:r w:rsidRPr="00260A65">
        <w:rPr>
          <w:b/>
          <w:sz w:val="22"/>
        </w:rPr>
        <w:t xml:space="preserve">Table </w:t>
      </w:r>
      <w:r w:rsidR="00CC7715">
        <w:rPr>
          <w:b/>
          <w:sz w:val="22"/>
        </w:rPr>
        <w:t>S2</w:t>
      </w:r>
      <w:r>
        <w:rPr>
          <w:sz w:val="22"/>
        </w:rPr>
        <w:t xml:space="preserve">. </w:t>
      </w:r>
      <w:r w:rsidRPr="00DB0D74">
        <w:rPr>
          <w:sz w:val="22"/>
        </w:rPr>
        <w:t>(</w:t>
      </w:r>
      <w:r w:rsidR="00857B1C">
        <w:rPr>
          <w:b/>
          <w:sz w:val="22"/>
        </w:rPr>
        <w:t>D</w:t>
      </w:r>
      <w:r w:rsidRPr="00084638">
        <w:rPr>
          <w:sz w:val="22"/>
        </w:rPr>
        <w:t>-</w:t>
      </w:r>
      <w:r w:rsidR="00857B1C">
        <w:rPr>
          <w:b/>
          <w:sz w:val="22"/>
        </w:rPr>
        <w:t>E</w:t>
      </w:r>
      <w:r w:rsidRPr="00DB0D74">
        <w:rPr>
          <w:sz w:val="22"/>
        </w:rPr>
        <w:t xml:space="preserve">) </w:t>
      </w:r>
      <w:r>
        <w:rPr>
          <w:sz w:val="22"/>
        </w:rPr>
        <w:t>36</w:t>
      </w:r>
      <w:r w:rsidRPr="00DB0D74">
        <w:rPr>
          <w:sz w:val="22"/>
        </w:rPr>
        <w:t xml:space="preserve"> sequences with two short and one long </w:t>
      </w:r>
      <w:r w:rsidR="000921D7">
        <w:rPr>
          <w:sz w:val="22"/>
        </w:rPr>
        <w:t>spacers</w:t>
      </w:r>
      <w:r>
        <w:rPr>
          <w:sz w:val="22"/>
        </w:rPr>
        <w:t xml:space="preserve"> from 12 groups</w:t>
      </w:r>
      <w:r w:rsidRPr="00DB0D74">
        <w:rPr>
          <w:sz w:val="22"/>
        </w:rPr>
        <w:t xml:space="preserve"> </w:t>
      </w:r>
      <w:r>
        <w:rPr>
          <w:sz w:val="22"/>
        </w:rPr>
        <w:t xml:space="preserve">in </w:t>
      </w:r>
      <w:r w:rsidRPr="00084638">
        <w:rPr>
          <w:b/>
          <w:sz w:val="22"/>
        </w:rPr>
        <w:t xml:space="preserve">Table </w:t>
      </w:r>
      <w:r w:rsidR="00BF502A">
        <w:rPr>
          <w:b/>
          <w:sz w:val="22"/>
        </w:rPr>
        <w:t>S2</w:t>
      </w:r>
      <w:r w:rsidRPr="00084638">
        <w:rPr>
          <w:sz w:val="22"/>
        </w:rPr>
        <w:t>.</w:t>
      </w:r>
      <w:r>
        <w:rPr>
          <w:sz w:val="22"/>
        </w:rPr>
        <w:t xml:space="preserve"> </w:t>
      </w:r>
      <w:r w:rsidRPr="00260A65">
        <w:rPr>
          <w:sz w:val="22"/>
        </w:rPr>
        <w:t>(</w:t>
      </w:r>
      <w:r w:rsidR="00857B1C">
        <w:rPr>
          <w:b/>
          <w:sz w:val="22"/>
        </w:rPr>
        <w:t>F</w:t>
      </w:r>
      <w:r w:rsidRPr="00260A65">
        <w:rPr>
          <w:sz w:val="22"/>
        </w:rPr>
        <w:t xml:space="preserve">) </w:t>
      </w:r>
      <w:r>
        <w:rPr>
          <w:sz w:val="22"/>
        </w:rPr>
        <w:t>18</w:t>
      </w:r>
      <w:r w:rsidRPr="00260A65">
        <w:rPr>
          <w:sz w:val="22"/>
        </w:rPr>
        <w:t xml:space="preserve"> sequences </w:t>
      </w:r>
      <w:r>
        <w:rPr>
          <w:sz w:val="22"/>
        </w:rPr>
        <w:t xml:space="preserve">from with two short and one long </w:t>
      </w:r>
      <w:r w:rsidR="000921D7">
        <w:rPr>
          <w:sz w:val="22"/>
        </w:rPr>
        <w:t>spacers</w:t>
      </w:r>
      <w:r>
        <w:rPr>
          <w:sz w:val="22"/>
        </w:rPr>
        <w:t xml:space="preserve">, and </w:t>
      </w:r>
      <w:r w:rsidRPr="00260A65">
        <w:rPr>
          <w:i/>
          <w:sz w:val="22"/>
        </w:rPr>
        <w:t>C</w:t>
      </w:r>
      <w:r w:rsidRPr="00260A65">
        <w:rPr>
          <w:i/>
          <w:sz w:val="22"/>
          <w:vertAlign w:val="subscript"/>
        </w:rPr>
        <w:t>5</w:t>
      </w:r>
      <w:r w:rsidRPr="00260A65">
        <w:rPr>
          <w:sz w:val="22"/>
        </w:rPr>
        <w:t xml:space="preserve"> and </w:t>
      </w:r>
      <w:r w:rsidRPr="00260A65">
        <w:rPr>
          <w:i/>
          <w:sz w:val="22"/>
        </w:rPr>
        <w:t>C</w:t>
      </w:r>
      <w:r w:rsidRPr="00260A65">
        <w:rPr>
          <w:i/>
          <w:sz w:val="22"/>
          <w:vertAlign w:val="subscript"/>
        </w:rPr>
        <w:t>6</w:t>
      </w:r>
      <w:r w:rsidRPr="00260A65">
        <w:rPr>
          <w:sz w:val="22"/>
        </w:rPr>
        <w:t>-tracts</w:t>
      </w:r>
      <w:r>
        <w:rPr>
          <w:sz w:val="22"/>
        </w:rPr>
        <w:t xml:space="preserve"> from 6 groups </w:t>
      </w:r>
      <w:r w:rsidRPr="00260A65">
        <w:rPr>
          <w:sz w:val="22"/>
        </w:rPr>
        <w:t xml:space="preserve">in </w:t>
      </w:r>
      <w:r>
        <w:rPr>
          <w:sz w:val="22"/>
        </w:rPr>
        <w:t xml:space="preserve">right column of </w:t>
      </w:r>
      <w:r w:rsidRPr="00260A65">
        <w:rPr>
          <w:b/>
          <w:sz w:val="22"/>
        </w:rPr>
        <w:t xml:space="preserve">Table </w:t>
      </w:r>
      <w:r w:rsidR="00BF502A">
        <w:rPr>
          <w:b/>
          <w:sz w:val="22"/>
        </w:rPr>
        <w:t>S2</w:t>
      </w:r>
      <w:r>
        <w:rPr>
          <w:sz w:val="22"/>
        </w:rPr>
        <w:t xml:space="preserve">. </w:t>
      </w:r>
      <w:r w:rsidRPr="00260A65">
        <w:rPr>
          <w:sz w:val="22"/>
        </w:rPr>
        <w:t xml:space="preserve">Blue line and red line in the red box are the average and median values for each </w:t>
      </w:r>
      <w:r w:rsidR="000921D7">
        <w:rPr>
          <w:sz w:val="22"/>
        </w:rPr>
        <w:t>spacer</w:t>
      </w:r>
      <w:r w:rsidRPr="00260A65">
        <w:rPr>
          <w:sz w:val="22"/>
        </w:rPr>
        <w:t xml:space="preserve"> combination, respectively.</w:t>
      </w:r>
      <w:bookmarkStart w:id="925" w:name="_Hlk534326264"/>
      <w:r w:rsidRPr="00260A65">
        <w:rPr>
          <w:sz w:val="22"/>
        </w:rPr>
        <w:t xml:space="preserve"> </w:t>
      </w:r>
      <w:r w:rsidR="00F179E4">
        <w:rPr>
          <w:sz w:val="22"/>
        </w:rPr>
        <w:t>T</w:t>
      </w:r>
      <w:r>
        <w:rPr>
          <w:sz w:val="22"/>
        </w:rPr>
        <w:t>wo sequences from the same group are treated as a paired sample, h</w:t>
      </w:r>
      <w:r w:rsidRPr="00260A65">
        <w:rPr>
          <w:sz w:val="22"/>
        </w:rPr>
        <w:t>ypothes</w:t>
      </w:r>
      <w:r>
        <w:rPr>
          <w:sz w:val="22"/>
        </w:rPr>
        <w:t>e</w:t>
      </w:r>
      <w:r w:rsidRPr="00260A65">
        <w:rPr>
          <w:sz w:val="22"/>
        </w:rPr>
        <w:t xml:space="preserve">s of pair-sample </w:t>
      </w:r>
      <w:r w:rsidRPr="00260A65">
        <w:rPr>
          <w:i/>
          <w:sz w:val="22"/>
        </w:rPr>
        <w:t>t</w:t>
      </w:r>
      <w:r w:rsidRPr="00260A65">
        <w:rPr>
          <w:sz w:val="22"/>
        </w:rPr>
        <w:t>-test</w:t>
      </w:r>
      <w:r>
        <w:rPr>
          <w:sz w:val="22"/>
        </w:rPr>
        <w:t xml:space="preserve"> are performed between every two </w:t>
      </w:r>
      <w:r w:rsidR="000921D7">
        <w:rPr>
          <w:sz w:val="22"/>
        </w:rPr>
        <w:t>spacer</w:t>
      </w:r>
      <w:r>
        <w:rPr>
          <w:sz w:val="22"/>
        </w:rPr>
        <w:t xml:space="preserve"> combinations</w:t>
      </w:r>
      <w:r w:rsidR="00471424">
        <w:rPr>
          <w:sz w:val="22"/>
        </w:rPr>
        <w:t xml:space="preserve">: *, </w:t>
      </w:r>
      <w:r w:rsidR="00471424" w:rsidRPr="000B268A">
        <w:rPr>
          <w:i/>
          <w:iCs/>
          <w:sz w:val="22"/>
        </w:rPr>
        <w:t>p</w:t>
      </w:r>
      <w:r w:rsidR="00471424">
        <w:rPr>
          <w:sz w:val="22"/>
        </w:rPr>
        <w:t xml:space="preserve"> &gt; 0.05 (not obvious); **, </w:t>
      </w:r>
      <w:r w:rsidR="000B268A">
        <w:rPr>
          <w:sz w:val="22"/>
        </w:rPr>
        <w:t xml:space="preserve">0.05 &gt; </w:t>
      </w:r>
      <w:r w:rsidR="00471424" w:rsidRPr="000B268A">
        <w:rPr>
          <w:i/>
          <w:iCs/>
          <w:sz w:val="22"/>
        </w:rPr>
        <w:t>p</w:t>
      </w:r>
      <w:r w:rsidR="00471424">
        <w:rPr>
          <w:sz w:val="22"/>
        </w:rPr>
        <w:t xml:space="preserve"> &gt; 0.0005 (significantly obvious); ***, </w:t>
      </w:r>
      <w:r w:rsidR="00471424" w:rsidRPr="000B268A">
        <w:rPr>
          <w:i/>
          <w:iCs/>
          <w:sz w:val="22"/>
        </w:rPr>
        <w:t>p</w:t>
      </w:r>
      <w:r w:rsidR="00471424">
        <w:rPr>
          <w:sz w:val="22"/>
        </w:rPr>
        <w:t xml:space="preserve"> &lt; 0.0005 (greatly obvious).</w:t>
      </w:r>
      <w:bookmarkEnd w:id="925"/>
      <w:r w:rsidR="00857B1C" w:rsidRPr="00857B1C">
        <w:rPr>
          <w:sz w:val="22"/>
          <w:szCs w:val="24"/>
        </w:rPr>
        <w:t xml:space="preserve"> </w:t>
      </w:r>
      <w:r w:rsidR="00857B1C" w:rsidRPr="0040181E">
        <w:rPr>
          <w:sz w:val="22"/>
          <w:szCs w:val="24"/>
        </w:rPr>
        <w:t>(</w:t>
      </w:r>
      <w:r w:rsidR="00857B1C">
        <w:rPr>
          <w:b/>
          <w:sz w:val="22"/>
          <w:szCs w:val="24"/>
        </w:rPr>
        <w:t>G</w:t>
      </w:r>
      <w:r w:rsidR="00857B1C" w:rsidRPr="0040181E">
        <w:rPr>
          <w:sz w:val="22"/>
          <w:szCs w:val="24"/>
        </w:rPr>
        <w:t xml:space="preserve">) </w:t>
      </w:r>
      <w:proofErr w:type="spellStart"/>
      <w:r w:rsidR="00857B1C" w:rsidRPr="0040181E">
        <w:rPr>
          <w:i/>
          <w:sz w:val="22"/>
          <w:szCs w:val="24"/>
        </w:rPr>
        <w:t>pH</w:t>
      </w:r>
      <w:r w:rsidR="00857B1C" w:rsidRPr="0040181E">
        <w:rPr>
          <w:i/>
          <w:sz w:val="22"/>
          <w:szCs w:val="24"/>
          <w:vertAlign w:val="subscript"/>
        </w:rPr>
        <w:t>T</w:t>
      </w:r>
      <w:proofErr w:type="spellEnd"/>
      <w:r w:rsidR="00857B1C" w:rsidRPr="0040181E">
        <w:rPr>
          <w:sz w:val="22"/>
          <w:szCs w:val="24"/>
        </w:rPr>
        <w:t xml:space="preserve"> as function of total </w:t>
      </w:r>
      <w:r w:rsidR="00857B1C">
        <w:rPr>
          <w:sz w:val="22"/>
          <w:szCs w:val="24"/>
        </w:rPr>
        <w:t>spacer</w:t>
      </w:r>
      <w:r w:rsidR="00857B1C" w:rsidRPr="0040181E">
        <w:rPr>
          <w:sz w:val="22"/>
          <w:szCs w:val="24"/>
        </w:rPr>
        <w:t xml:space="preserve"> length. (</w:t>
      </w:r>
      <w:r w:rsidR="00857B1C">
        <w:rPr>
          <w:b/>
          <w:sz w:val="22"/>
          <w:szCs w:val="24"/>
        </w:rPr>
        <w:t>H</w:t>
      </w:r>
      <w:r w:rsidR="00857B1C" w:rsidRPr="0040181E">
        <w:rPr>
          <w:sz w:val="22"/>
          <w:szCs w:val="24"/>
        </w:rPr>
        <w:t>) Melting temperature</w:t>
      </w:r>
      <w:r w:rsidR="00857B1C">
        <w:rPr>
          <w:sz w:val="22"/>
          <w:szCs w:val="24"/>
        </w:rPr>
        <w:t>s</w:t>
      </w:r>
      <w:r w:rsidR="00857B1C" w:rsidRPr="0040181E">
        <w:rPr>
          <w:sz w:val="22"/>
          <w:szCs w:val="24"/>
        </w:rPr>
        <w:t xml:space="preserve"> at pH 5.0 as a function of total </w:t>
      </w:r>
      <w:r w:rsidR="00857B1C">
        <w:rPr>
          <w:sz w:val="22"/>
          <w:szCs w:val="24"/>
        </w:rPr>
        <w:t>spacer</w:t>
      </w:r>
      <w:r w:rsidR="00857B1C" w:rsidRPr="0040181E">
        <w:rPr>
          <w:sz w:val="22"/>
          <w:szCs w:val="24"/>
        </w:rPr>
        <w:t xml:space="preserve"> length. All 196 sequences in </w:t>
      </w:r>
      <w:r w:rsidR="00857B1C" w:rsidRPr="0040181E">
        <w:rPr>
          <w:b/>
          <w:sz w:val="22"/>
          <w:szCs w:val="24"/>
        </w:rPr>
        <w:t xml:space="preserve">Table </w:t>
      </w:r>
      <w:r w:rsidR="00857B1C">
        <w:rPr>
          <w:b/>
          <w:sz w:val="22"/>
          <w:szCs w:val="24"/>
        </w:rPr>
        <w:t>S2</w:t>
      </w:r>
      <w:r w:rsidR="00857B1C" w:rsidRPr="0040181E">
        <w:rPr>
          <w:sz w:val="22"/>
          <w:szCs w:val="24"/>
        </w:rPr>
        <w:t xml:space="preserve"> were used in (</w:t>
      </w:r>
      <w:r w:rsidR="00857B1C">
        <w:rPr>
          <w:b/>
          <w:sz w:val="22"/>
          <w:szCs w:val="24"/>
        </w:rPr>
        <w:t>G</w:t>
      </w:r>
      <w:r w:rsidR="00857B1C" w:rsidRPr="0040181E">
        <w:rPr>
          <w:sz w:val="22"/>
          <w:szCs w:val="24"/>
        </w:rPr>
        <w:t xml:space="preserve"> and </w:t>
      </w:r>
      <w:r w:rsidR="00857B1C">
        <w:rPr>
          <w:b/>
          <w:sz w:val="22"/>
          <w:szCs w:val="24"/>
        </w:rPr>
        <w:t>H</w:t>
      </w:r>
      <w:r w:rsidR="00857B1C" w:rsidRPr="0040181E">
        <w:rPr>
          <w:sz w:val="22"/>
          <w:szCs w:val="24"/>
        </w:rPr>
        <w:t>). (</w:t>
      </w:r>
      <w:r w:rsidR="00857B1C">
        <w:rPr>
          <w:b/>
          <w:sz w:val="22"/>
          <w:szCs w:val="24"/>
        </w:rPr>
        <w:t>J</w:t>
      </w:r>
      <w:r w:rsidR="00857B1C" w:rsidRPr="0040181E">
        <w:rPr>
          <w:sz w:val="22"/>
          <w:szCs w:val="24"/>
        </w:rPr>
        <w:t>) Melting temperature</w:t>
      </w:r>
      <w:r w:rsidR="00857B1C">
        <w:rPr>
          <w:sz w:val="22"/>
          <w:szCs w:val="24"/>
        </w:rPr>
        <w:t>s</w:t>
      </w:r>
      <w:r w:rsidR="00857B1C" w:rsidRPr="0040181E">
        <w:rPr>
          <w:sz w:val="22"/>
          <w:szCs w:val="24"/>
        </w:rPr>
        <w:t xml:space="preserve"> at pH 7.0 as a function of total </w:t>
      </w:r>
      <w:r w:rsidR="00857B1C">
        <w:rPr>
          <w:sz w:val="22"/>
          <w:szCs w:val="24"/>
        </w:rPr>
        <w:t>spacer</w:t>
      </w:r>
      <w:r w:rsidR="00857B1C" w:rsidRPr="0040181E">
        <w:rPr>
          <w:sz w:val="22"/>
          <w:szCs w:val="24"/>
        </w:rPr>
        <w:t xml:space="preserve"> length. The red dashed line corresponds to a linear fit. All 98 sequences with </w:t>
      </w:r>
      <w:r w:rsidR="00857B1C" w:rsidRPr="0040181E">
        <w:rPr>
          <w:i/>
          <w:sz w:val="22"/>
          <w:szCs w:val="24"/>
        </w:rPr>
        <w:t>C</w:t>
      </w:r>
      <w:r w:rsidR="00857B1C" w:rsidRPr="0040181E">
        <w:rPr>
          <w:i/>
          <w:sz w:val="22"/>
          <w:szCs w:val="24"/>
          <w:vertAlign w:val="subscript"/>
        </w:rPr>
        <w:t>5</w:t>
      </w:r>
      <w:r w:rsidR="00857B1C" w:rsidRPr="0040181E">
        <w:rPr>
          <w:sz w:val="22"/>
          <w:szCs w:val="24"/>
        </w:rPr>
        <w:t xml:space="preserve"> and </w:t>
      </w:r>
      <w:r w:rsidR="00857B1C" w:rsidRPr="0040181E">
        <w:rPr>
          <w:i/>
          <w:sz w:val="22"/>
          <w:szCs w:val="24"/>
        </w:rPr>
        <w:t>C</w:t>
      </w:r>
      <w:r w:rsidR="00857B1C" w:rsidRPr="0040181E">
        <w:rPr>
          <w:i/>
          <w:sz w:val="22"/>
          <w:szCs w:val="24"/>
          <w:vertAlign w:val="subscript"/>
        </w:rPr>
        <w:t>6</w:t>
      </w:r>
      <w:r w:rsidR="00857B1C" w:rsidRPr="0040181E">
        <w:rPr>
          <w:sz w:val="22"/>
          <w:szCs w:val="24"/>
        </w:rPr>
        <w:t xml:space="preserve">-tracts in the right column of </w:t>
      </w:r>
      <w:r w:rsidR="00857B1C" w:rsidRPr="0040181E">
        <w:rPr>
          <w:b/>
          <w:sz w:val="22"/>
          <w:szCs w:val="24"/>
        </w:rPr>
        <w:t xml:space="preserve">Table </w:t>
      </w:r>
      <w:r w:rsidR="00857B1C">
        <w:rPr>
          <w:b/>
          <w:sz w:val="22"/>
          <w:szCs w:val="24"/>
        </w:rPr>
        <w:t>S2</w:t>
      </w:r>
      <w:r w:rsidR="00857B1C" w:rsidRPr="0040181E">
        <w:rPr>
          <w:sz w:val="22"/>
          <w:szCs w:val="24"/>
        </w:rPr>
        <w:t xml:space="preserve"> were used in </w:t>
      </w:r>
      <w:r w:rsidR="00857B1C">
        <w:rPr>
          <w:b/>
          <w:sz w:val="22"/>
          <w:szCs w:val="24"/>
        </w:rPr>
        <w:t>J</w:t>
      </w:r>
      <w:r w:rsidR="00857B1C" w:rsidRPr="0040181E">
        <w:rPr>
          <w:sz w:val="22"/>
          <w:szCs w:val="24"/>
        </w:rPr>
        <w:t>.</w:t>
      </w:r>
      <w:r w:rsidR="00857B1C">
        <w:rPr>
          <w:sz w:val="22"/>
        </w:rPr>
        <w:t xml:space="preserve"> </w:t>
      </w:r>
      <w:r w:rsidR="00034BB5">
        <w:rPr>
          <w:rFonts w:eastAsiaTheme="minorEastAsia"/>
        </w:rPr>
        <w:br w:type="page"/>
      </w:r>
    </w:p>
    <w:p w14:paraId="77764FF8" w14:textId="5AF00CFB" w:rsidR="00034BB5" w:rsidRDefault="00C411C1" w:rsidP="00C411C1">
      <w:pPr>
        <w:widowControl/>
        <w:jc w:val="center"/>
      </w:pPr>
      <w:r>
        <w:rPr>
          <w:noProof/>
          <w:lang w:eastAsia="en-US"/>
        </w:rPr>
        <w:lastRenderedPageBreak/>
        <w:drawing>
          <wp:inline distT="0" distB="0" distL="0" distR="0" wp14:anchorId="462EEDEC" wp14:editId="1611FB49">
            <wp:extent cx="6480000" cy="1910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4 C-tract.tif"/>
                    <pic:cNvPicPr/>
                  </pic:nvPicPr>
                  <pic:blipFill>
                    <a:blip r:embed="rId18"/>
                    <a:stretch>
                      <a:fillRect/>
                    </a:stretch>
                  </pic:blipFill>
                  <pic:spPr>
                    <a:xfrm>
                      <a:off x="0" y="0"/>
                      <a:ext cx="6480000" cy="1910818"/>
                    </a:xfrm>
                    <a:prstGeom prst="rect">
                      <a:avLst/>
                    </a:prstGeom>
                  </pic:spPr>
                </pic:pic>
              </a:graphicData>
            </a:graphic>
          </wp:inline>
        </w:drawing>
      </w:r>
    </w:p>
    <w:p w14:paraId="10E6E252" w14:textId="545D7289" w:rsidR="00034BB5" w:rsidRPr="008316C9" w:rsidRDefault="00034BB5" w:rsidP="00034BB5">
      <w:pPr>
        <w:rPr>
          <w:rFonts w:eastAsiaTheme="minorEastAsia"/>
          <w:sz w:val="22"/>
        </w:rPr>
      </w:pPr>
      <w:r w:rsidRPr="0040181E">
        <w:rPr>
          <w:rFonts w:hint="eastAsia"/>
          <w:b/>
          <w:sz w:val="22"/>
        </w:rPr>
        <w:t>F</w:t>
      </w:r>
      <w:r w:rsidRPr="0040181E">
        <w:rPr>
          <w:b/>
          <w:sz w:val="22"/>
        </w:rPr>
        <w:t xml:space="preserve">igure </w:t>
      </w:r>
      <w:r w:rsidR="0061024F">
        <w:rPr>
          <w:b/>
          <w:sz w:val="22"/>
        </w:rPr>
        <w:t>4</w:t>
      </w:r>
      <w:r w:rsidRPr="0040181E">
        <w:rPr>
          <w:sz w:val="22"/>
        </w:rPr>
        <w:t xml:space="preserve"> </w:t>
      </w:r>
      <w:r w:rsidRPr="0040181E">
        <w:rPr>
          <w:b/>
          <w:sz w:val="22"/>
        </w:rPr>
        <w:t xml:space="preserve">Effect of C-tract length on </w:t>
      </w:r>
      <w:proofErr w:type="spellStart"/>
      <w:r w:rsidRPr="0040181E">
        <w:rPr>
          <w:b/>
          <w:sz w:val="22"/>
        </w:rPr>
        <w:t>i</w:t>
      </w:r>
      <w:proofErr w:type="spellEnd"/>
      <w:r w:rsidRPr="0040181E">
        <w:rPr>
          <w:b/>
          <w:sz w:val="22"/>
        </w:rPr>
        <w:t>-motif stability</w:t>
      </w:r>
      <w:r w:rsidRPr="0040181E">
        <w:rPr>
          <w:sz w:val="22"/>
        </w:rPr>
        <w:t>.</w:t>
      </w:r>
      <w:r w:rsidRPr="0040181E">
        <w:rPr>
          <w:rFonts w:hint="eastAsia"/>
          <w:sz w:val="22"/>
        </w:rPr>
        <w:t xml:space="preserve"> </w:t>
      </w:r>
      <w:r w:rsidRPr="0040181E">
        <w:rPr>
          <w:sz w:val="22"/>
        </w:rPr>
        <w:t>(</w:t>
      </w:r>
      <w:r w:rsidRPr="0040181E">
        <w:rPr>
          <w:b/>
          <w:sz w:val="22"/>
        </w:rPr>
        <w:t>A</w:t>
      </w:r>
      <w:r w:rsidRPr="0040181E">
        <w:rPr>
          <w:sz w:val="22"/>
        </w:rPr>
        <w:t xml:space="preserve">) </w:t>
      </w:r>
      <w:proofErr w:type="spellStart"/>
      <w:r w:rsidRPr="0040181E">
        <w:rPr>
          <w:i/>
          <w:sz w:val="22"/>
        </w:rPr>
        <w:t>pH</w:t>
      </w:r>
      <w:r w:rsidRPr="0040181E">
        <w:rPr>
          <w:i/>
          <w:sz w:val="22"/>
          <w:vertAlign w:val="subscript"/>
        </w:rPr>
        <w:t>T</w:t>
      </w:r>
      <w:proofErr w:type="spellEnd"/>
      <w:r w:rsidRPr="0040181E">
        <w:rPr>
          <w:sz w:val="22"/>
        </w:rPr>
        <w:t xml:space="preserve"> as function of C-tract length.</w:t>
      </w:r>
      <w:r>
        <w:rPr>
          <w:sz w:val="22"/>
        </w:rPr>
        <w:t xml:space="preserve"> </w:t>
      </w:r>
      <w:r w:rsidRPr="0040181E">
        <w:rPr>
          <w:sz w:val="22"/>
          <w:szCs w:val="24"/>
        </w:rPr>
        <w:t xml:space="preserve">All 196 sequences in </w:t>
      </w:r>
      <w:r w:rsidRPr="0040181E">
        <w:rPr>
          <w:b/>
          <w:sz w:val="22"/>
          <w:szCs w:val="24"/>
        </w:rPr>
        <w:t xml:space="preserve">Table </w:t>
      </w:r>
      <w:r w:rsidR="00C411C1">
        <w:rPr>
          <w:b/>
          <w:sz w:val="22"/>
          <w:szCs w:val="24"/>
        </w:rPr>
        <w:t>S2</w:t>
      </w:r>
      <w:r w:rsidRPr="0040181E">
        <w:rPr>
          <w:sz w:val="22"/>
          <w:szCs w:val="24"/>
        </w:rPr>
        <w:t xml:space="preserve"> were used</w:t>
      </w:r>
      <w:r>
        <w:rPr>
          <w:sz w:val="22"/>
          <w:szCs w:val="24"/>
        </w:rPr>
        <w:t>.</w:t>
      </w:r>
      <w:r>
        <w:rPr>
          <w:sz w:val="22"/>
        </w:rPr>
        <w:t xml:space="preserve"> Averages of </w:t>
      </w:r>
      <w:proofErr w:type="spellStart"/>
      <w:r w:rsidRPr="0040181E">
        <w:rPr>
          <w:i/>
          <w:sz w:val="22"/>
        </w:rPr>
        <w:t>pH</w:t>
      </w:r>
      <w:r w:rsidRPr="0040181E">
        <w:rPr>
          <w:i/>
          <w:sz w:val="22"/>
          <w:vertAlign w:val="subscript"/>
        </w:rPr>
        <w:t>T</w:t>
      </w:r>
      <w:proofErr w:type="spellEnd"/>
      <w:r w:rsidRPr="0040181E">
        <w:rPr>
          <w:sz w:val="22"/>
        </w:rPr>
        <w:t xml:space="preserve"> </w:t>
      </w:r>
      <w:r>
        <w:rPr>
          <w:sz w:val="22"/>
        </w:rPr>
        <w:t xml:space="preserve">with </w:t>
      </w:r>
      <w:r w:rsidRPr="00970957">
        <w:rPr>
          <w:i/>
          <w:sz w:val="22"/>
        </w:rPr>
        <w:t>C</w:t>
      </w:r>
      <w:r w:rsidRPr="00970957">
        <w:rPr>
          <w:i/>
          <w:sz w:val="22"/>
          <w:vertAlign w:val="subscript"/>
        </w:rPr>
        <w:t>3</w:t>
      </w:r>
      <w:r>
        <w:rPr>
          <w:sz w:val="22"/>
        </w:rPr>
        <w:t xml:space="preserve">, </w:t>
      </w:r>
      <w:r w:rsidRPr="00970957">
        <w:rPr>
          <w:i/>
          <w:sz w:val="22"/>
        </w:rPr>
        <w:t>C</w:t>
      </w:r>
      <w:r w:rsidRPr="00970957">
        <w:rPr>
          <w:i/>
          <w:sz w:val="22"/>
          <w:vertAlign w:val="subscript"/>
        </w:rPr>
        <w:t>4</w:t>
      </w:r>
      <w:r>
        <w:rPr>
          <w:sz w:val="22"/>
        </w:rPr>
        <w:t xml:space="preserve">, </w:t>
      </w:r>
      <w:r w:rsidRPr="00970957">
        <w:rPr>
          <w:i/>
          <w:sz w:val="22"/>
        </w:rPr>
        <w:t>C</w:t>
      </w:r>
      <w:r w:rsidRPr="00970957">
        <w:rPr>
          <w:i/>
          <w:sz w:val="22"/>
          <w:vertAlign w:val="subscript"/>
        </w:rPr>
        <w:t>5</w:t>
      </w:r>
      <w:r>
        <w:rPr>
          <w:sz w:val="22"/>
        </w:rPr>
        <w:t xml:space="preserve"> and </w:t>
      </w:r>
      <w:r w:rsidRPr="00970957">
        <w:rPr>
          <w:i/>
          <w:sz w:val="22"/>
        </w:rPr>
        <w:t>C</w:t>
      </w:r>
      <w:r w:rsidRPr="00970957">
        <w:rPr>
          <w:i/>
          <w:sz w:val="22"/>
          <w:vertAlign w:val="subscript"/>
        </w:rPr>
        <w:t>6</w:t>
      </w:r>
      <w:r>
        <w:rPr>
          <w:sz w:val="22"/>
        </w:rPr>
        <w:t>-tracts are 6.11, 6.39, 6.56 and 6.68, respectively.</w:t>
      </w:r>
      <w:r w:rsidRPr="0040181E">
        <w:rPr>
          <w:sz w:val="22"/>
        </w:rPr>
        <w:t xml:space="preserve"> (</w:t>
      </w:r>
      <w:r w:rsidRPr="0040181E">
        <w:rPr>
          <w:b/>
          <w:sz w:val="22"/>
        </w:rPr>
        <w:t>B</w:t>
      </w:r>
      <w:r w:rsidRPr="0040181E">
        <w:rPr>
          <w:sz w:val="22"/>
        </w:rPr>
        <w:t>) Melting temperature</w:t>
      </w:r>
      <w:r>
        <w:rPr>
          <w:sz w:val="22"/>
        </w:rPr>
        <w:t>s</w:t>
      </w:r>
      <w:r w:rsidRPr="0040181E">
        <w:rPr>
          <w:sz w:val="22"/>
        </w:rPr>
        <w:t xml:space="preserve"> at pH 5.0 as a function of C-tract length.</w:t>
      </w:r>
      <w:r w:rsidRPr="00D72C6A">
        <w:rPr>
          <w:sz w:val="22"/>
          <w:szCs w:val="24"/>
        </w:rPr>
        <w:t xml:space="preserve"> </w:t>
      </w:r>
      <w:r w:rsidRPr="0040181E">
        <w:rPr>
          <w:sz w:val="22"/>
          <w:szCs w:val="24"/>
        </w:rPr>
        <w:t xml:space="preserve">All 196 sequences in </w:t>
      </w:r>
      <w:r w:rsidRPr="0040181E">
        <w:rPr>
          <w:b/>
          <w:sz w:val="22"/>
          <w:szCs w:val="24"/>
        </w:rPr>
        <w:t xml:space="preserve">Table </w:t>
      </w:r>
      <w:r w:rsidR="00C411C1">
        <w:rPr>
          <w:b/>
          <w:sz w:val="22"/>
          <w:szCs w:val="24"/>
        </w:rPr>
        <w:t>S2</w:t>
      </w:r>
      <w:r w:rsidRPr="0040181E">
        <w:rPr>
          <w:sz w:val="22"/>
          <w:szCs w:val="24"/>
        </w:rPr>
        <w:t xml:space="preserve"> were used</w:t>
      </w:r>
      <w:r>
        <w:rPr>
          <w:sz w:val="22"/>
          <w:szCs w:val="24"/>
        </w:rPr>
        <w:t>.</w:t>
      </w:r>
      <w:r>
        <w:rPr>
          <w:sz w:val="22"/>
        </w:rPr>
        <w:t xml:space="preserve"> Averages of </w:t>
      </w:r>
      <w:r>
        <w:rPr>
          <w:i/>
          <w:sz w:val="22"/>
        </w:rPr>
        <w:t>T</w:t>
      </w:r>
      <w:r w:rsidRPr="00D72C6A">
        <w:rPr>
          <w:i/>
          <w:sz w:val="22"/>
          <w:vertAlign w:val="subscript"/>
        </w:rPr>
        <w:t>m</w:t>
      </w:r>
      <w:r w:rsidRPr="00D72C6A">
        <w:rPr>
          <w:sz w:val="22"/>
        </w:rPr>
        <w:t xml:space="preserve"> </w:t>
      </w:r>
      <w:r>
        <w:rPr>
          <w:sz w:val="22"/>
        </w:rPr>
        <w:t xml:space="preserve">with </w:t>
      </w:r>
      <w:r w:rsidRPr="00970957">
        <w:rPr>
          <w:i/>
          <w:sz w:val="22"/>
        </w:rPr>
        <w:t>C</w:t>
      </w:r>
      <w:r w:rsidRPr="00970957">
        <w:rPr>
          <w:i/>
          <w:sz w:val="22"/>
          <w:vertAlign w:val="subscript"/>
        </w:rPr>
        <w:t>3</w:t>
      </w:r>
      <w:r>
        <w:rPr>
          <w:sz w:val="22"/>
        </w:rPr>
        <w:t xml:space="preserve">, </w:t>
      </w:r>
      <w:r w:rsidRPr="00970957">
        <w:rPr>
          <w:i/>
          <w:sz w:val="22"/>
        </w:rPr>
        <w:t>C</w:t>
      </w:r>
      <w:r w:rsidRPr="00970957">
        <w:rPr>
          <w:i/>
          <w:sz w:val="22"/>
          <w:vertAlign w:val="subscript"/>
        </w:rPr>
        <w:t>4</w:t>
      </w:r>
      <w:r>
        <w:rPr>
          <w:sz w:val="22"/>
        </w:rPr>
        <w:t xml:space="preserve">, </w:t>
      </w:r>
      <w:r w:rsidRPr="00970957">
        <w:rPr>
          <w:i/>
          <w:sz w:val="22"/>
        </w:rPr>
        <w:t>C</w:t>
      </w:r>
      <w:r w:rsidRPr="00970957">
        <w:rPr>
          <w:i/>
          <w:sz w:val="22"/>
          <w:vertAlign w:val="subscript"/>
        </w:rPr>
        <w:t>5</w:t>
      </w:r>
      <w:r>
        <w:rPr>
          <w:sz w:val="22"/>
        </w:rPr>
        <w:t xml:space="preserve"> and </w:t>
      </w:r>
      <w:r w:rsidRPr="00970957">
        <w:rPr>
          <w:i/>
          <w:sz w:val="22"/>
        </w:rPr>
        <w:t>C</w:t>
      </w:r>
      <w:r w:rsidRPr="00970957">
        <w:rPr>
          <w:i/>
          <w:sz w:val="22"/>
          <w:vertAlign w:val="subscript"/>
        </w:rPr>
        <w:t>6</w:t>
      </w:r>
      <w:r>
        <w:rPr>
          <w:sz w:val="22"/>
        </w:rPr>
        <w:t xml:space="preserve">-tracts are 54.7, 66.0, 72.5 and 77.3 </w:t>
      </w:r>
      <w:proofErr w:type="spellStart"/>
      <w:r w:rsidRPr="00D72C6A">
        <w:rPr>
          <w:sz w:val="22"/>
          <w:vertAlign w:val="superscript"/>
        </w:rPr>
        <w:t>o</w:t>
      </w:r>
      <w:r>
        <w:rPr>
          <w:sz w:val="22"/>
        </w:rPr>
        <w:t>C</w:t>
      </w:r>
      <w:proofErr w:type="spellEnd"/>
      <w:r>
        <w:rPr>
          <w:sz w:val="22"/>
        </w:rPr>
        <w:t>, respectively</w:t>
      </w:r>
      <w:r w:rsidRPr="0040181E">
        <w:rPr>
          <w:sz w:val="22"/>
          <w:szCs w:val="24"/>
        </w:rPr>
        <w:t>.</w:t>
      </w:r>
      <w:r w:rsidRPr="0040181E">
        <w:rPr>
          <w:sz w:val="22"/>
        </w:rPr>
        <w:t xml:space="preserve"> (</w:t>
      </w:r>
      <w:r w:rsidRPr="0040181E">
        <w:rPr>
          <w:b/>
          <w:sz w:val="22"/>
        </w:rPr>
        <w:t>C</w:t>
      </w:r>
      <w:r w:rsidRPr="0040181E">
        <w:rPr>
          <w:sz w:val="22"/>
        </w:rPr>
        <w:t>) Melting temperature</w:t>
      </w:r>
      <w:r>
        <w:rPr>
          <w:sz w:val="22"/>
        </w:rPr>
        <w:t>s</w:t>
      </w:r>
      <w:r w:rsidRPr="0040181E">
        <w:rPr>
          <w:sz w:val="22"/>
        </w:rPr>
        <w:t xml:space="preserve"> at pH 7.0 as a function of C-tract length. </w:t>
      </w:r>
      <w:r w:rsidRPr="0040181E">
        <w:rPr>
          <w:sz w:val="22"/>
          <w:szCs w:val="24"/>
        </w:rPr>
        <w:t xml:space="preserve">All 98 sequences with </w:t>
      </w:r>
      <w:r w:rsidRPr="0040181E">
        <w:rPr>
          <w:i/>
          <w:sz w:val="22"/>
          <w:szCs w:val="24"/>
        </w:rPr>
        <w:t>C</w:t>
      </w:r>
      <w:r w:rsidRPr="0040181E">
        <w:rPr>
          <w:i/>
          <w:sz w:val="22"/>
          <w:szCs w:val="24"/>
          <w:vertAlign w:val="subscript"/>
        </w:rPr>
        <w:t>5</w:t>
      </w:r>
      <w:r w:rsidRPr="0040181E">
        <w:rPr>
          <w:sz w:val="22"/>
          <w:szCs w:val="24"/>
        </w:rPr>
        <w:t xml:space="preserve"> and </w:t>
      </w:r>
      <w:r w:rsidRPr="0040181E">
        <w:rPr>
          <w:i/>
          <w:sz w:val="22"/>
          <w:szCs w:val="24"/>
        </w:rPr>
        <w:t>C</w:t>
      </w:r>
      <w:r w:rsidRPr="0040181E">
        <w:rPr>
          <w:i/>
          <w:sz w:val="22"/>
          <w:szCs w:val="24"/>
          <w:vertAlign w:val="subscript"/>
        </w:rPr>
        <w:t>6</w:t>
      </w:r>
      <w:r w:rsidRPr="0040181E">
        <w:rPr>
          <w:sz w:val="22"/>
          <w:szCs w:val="24"/>
        </w:rPr>
        <w:t xml:space="preserve">-tracts in the right column of </w:t>
      </w:r>
      <w:r w:rsidRPr="0040181E">
        <w:rPr>
          <w:b/>
          <w:sz w:val="22"/>
          <w:szCs w:val="24"/>
        </w:rPr>
        <w:t xml:space="preserve">Table </w:t>
      </w:r>
      <w:r w:rsidR="00C411C1">
        <w:rPr>
          <w:b/>
          <w:sz w:val="22"/>
          <w:szCs w:val="24"/>
        </w:rPr>
        <w:t>S2</w:t>
      </w:r>
      <w:r w:rsidRPr="0040181E">
        <w:rPr>
          <w:sz w:val="22"/>
          <w:szCs w:val="24"/>
        </w:rPr>
        <w:t xml:space="preserve"> were used in </w:t>
      </w:r>
      <w:r w:rsidRPr="0040181E">
        <w:rPr>
          <w:b/>
          <w:sz w:val="22"/>
          <w:szCs w:val="24"/>
        </w:rPr>
        <w:t>C</w:t>
      </w:r>
      <w:r w:rsidRPr="0040181E">
        <w:rPr>
          <w:sz w:val="22"/>
          <w:szCs w:val="24"/>
        </w:rPr>
        <w:t>.</w:t>
      </w:r>
      <w:r w:rsidRPr="00D72C6A">
        <w:rPr>
          <w:sz w:val="22"/>
        </w:rPr>
        <w:t xml:space="preserve"> </w:t>
      </w:r>
      <w:r>
        <w:rPr>
          <w:sz w:val="22"/>
        </w:rPr>
        <w:t xml:space="preserve">Averages of </w:t>
      </w:r>
      <w:r>
        <w:rPr>
          <w:i/>
          <w:sz w:val="22"/>
        </w:rPr>
        <w:t>T</w:t>
      </w:r>
      <w:r w:rsidRPr="00D72C6A">
        <w:rPr>
          <w:i/>
          <w:sz w:val="22"/>
          <w:vertAlign w:val="subscript"/>
        </w:rPr>
        <w:t>m</w:t>
      </w:r>
      <w:r w:rsidRPr="00D72C6A">
        <w:rPr>
          <w:sz w:val="22"/>
        </w:rPr>
        <w:t xml:space="preserve"> </w:t>
      </w:r>
      <w:r>
        <w:rPr>
          <w:sz w:val="22"/>
        </w:rPr>
        <w:t>with</w:t>
      </w:r>
      <w:r>
        <w:rPr>
          <w:i/>
          <w:sz w:val="22"/>
        </w:rPr>
        <w:t xml:space="preserve"> </w:t>
      </w:r>
      <w:r w:rsidRPr="00970957">
        <w:rPr>
          <w:i/>
          <w:sz w:val="22"/>
        </w:rPr>
        <w:t>C</w:t>
      </w:r>
      <w:r w:rsidRPr="00970957">
        <w:rPr>
          <w:i/>
          <w:sz w:val="22"/>
          <w:vertAlign w:val="subscript"/>
        </w:rPr>
        <w:t>5</w:t>
      </w:r>
      <w:r>
        <w:rPr>
          <w:sz w:val="22"/>
        </w:rPr>
        <w:t xml:space="preserve"> and </w:t>
      </w:r>
      <w:r w:rsidRPr="00970957">
        <w:rPr>
          <w:i/>
          <w:sz w:val="22"/>
        </w:rPr>
        <w:t>C</w:t>
      </w:r>
      <w:r w:rsidRPr="00970957">
        <w:rPr>
          <w:i/>
          <w:sz w:val="22"/>
          <w:vertAlign w:val="subscript"/>
        </w:rPr>
        <w:t>6</w:t>
      </w:r>
      <w:r>
        <w:rPr>
          <w:sz w:val="22"/>
        </w:rPr>
        <w:t xml:space="preserve">-tracts are 16.4 and 20.0 </w:t>
      </w:r>
      <w:proofErr w:type="spellStart"/>
      <w:r w:rsidRPr="00D72C6A">
        <w:rPr>
          <w:sz w:val="22"/>
          <w:vertAlign w:val="superscript"/>
        </w:rPr>
        <w:t>o</w:t>
      </w:r>
      <w:r>
        <w:rPr>
          <w:sz w:val="22"/>
        </w:rPr>
        <w:t>C</w:t>
      </w:r>
      <w:proofErr w:type="spellEnd"/>
      <w:r>
        <w:rPr>
          <w:sz w:val="22"/>
        </w:rPr>
        <w:t>, respectively</w:t>
      </w:r>
      <w:r w:rsidRPr="0040181E">
        <w:rPr>
          <w:sz w:val="22"/>
          <w:szCs w:val="24"/>
        </w:rPr>
        <w:t>.</w:t>
      </w:r>
      <w:r>
        <w:rPr>
          <w:sz w:val="22"/>
          <w:szCs w:val="24"/>
        </w:rPr>
        <w:t xml:space="preserve"> Blue short lines provide the corresponding averages values of 49 sequences with eight </w:t>
      </w:r>
      <w:r w:rsidRPr="00970957">
        <w:rPr>
          <w:i/>
          <w:sz w:val="22"/>
        </w:rPr>
        <w:t>C</w:t>
      </w:r>
      <w:r w:rsidRPr="00970957">
        <w:rPr>
          <w:i/>
          <w:sz w:val="22"/>
          <w:vertAlign w:val="subscript"/>
        </w:rPr>
        <w:t>3</w:t>
      </w:r>
      <w:r>
        <w:rPr>
          <w:sz w:val="22"/>
        </w:rPr>
        <w:t xml:space="preserve">, </w:t>
      </w:r>
      <w:r w:rsidRPr="00970957">
        <w:rPr>
          <w:i/>
          <w:sz w:val="22"/>
        </w:rPr>
        <w:t>C</w:t>
      </w:r>
      <w:r w:rsidRPr="00970957">
        <w:rPr>
          <w:i/>
          <w:sz w:val="22"/>
          <w:vertAlign w:val="subscript"/>
        </w:rPr>
        <w:t>4</w:t>
      </w:r>
      <w:r>
        <w:rPr>
          <w:sz w:val="22"/>
        </w:rPr>
        <w:t xml:space="preserve">, </w:t>
      </w:r>
      <w:r w:rsidRPr="00970957">
        <w:rPr>
          <w:i/>
          <w:sz w:val="22"/>
        </w:rPr>
        <w:t>C</w:t>
      </w:r>
      <w:r w:rsidRPr="00970957">
        <w:rPr>
          <w:i/>
          <w:sz w:val="22"/>
          <w:vertAlign w:val="subscript"/>
        </w:rPr>
        <w:t>5</w:t>
      </w:r>
      <w:r>
        <w:rPr>
          <w:sz w:val="22"/>
        </w:rPr>
        <w:t xml:space="preserve"> or </w:t>
      </w:r>
      <w:r w:rsidRPr="00970957">
        <w:rPr>
          <w:i/>
          <w:sz w:val="22"/>
        </w:rPr>
        <w:t>C</w:t>
      </w:r>
      <w:r w:rsidRPr="00970957">
        <w:rPr>
          <w:i/>
          <w:sz w:val="22"/>
          <w:vertAlign w:val="subscript"/>
        </w:rPr>
        <w:t>6</w:t>
      </w:r>
      <w:r>
        <w:rPr>
          <w:sz w:val="22"/>
        </w:rPr>
        <w:t>-tracts. Data were fitted by linear and non-linear (hill) functions, which depicted by r</w:t>
      </w:r>
      <w:r w:rsidRPr="0040181E">
        <w:rPr>
          <w:sz w:val="22"/>
        </w:rPr>
        <w:t xml:space="preserve">ed dashed </w:t>
      </w:r>
      <w:r>
        <w:rPr>
          <w:sz w:val="22"/>
        </w:rPr>
        <w:t>and green solid lines, respectively.</w:t>
      </w:r>
    </w:p>
    <w:p w14:paraId="7C4841E1" w14:textId="06E751FF" w:rsidR="00034BB5" w:rsidRDefault="00034BB5">
      <w:pPr>
        <w:widowControl/>
        <w:jc w:val="left"/>
        <w:rPr>
          <w:rFonts w:eastAsiaTheme="minorEastAsia"/>
        </w:rPr>
      </w:pPr>
      <w:r>
        <w:rPr>
          <w:rFonts w:eastAsiaTheme="minorEastAsia"/>
        </w:rPr>
        <w:br w:type="page"/>
      </w:r>
    </w:p>
    <w:p w14:paraId="0F26ABCD" w14:textId="78752E0E" w:rsidR="008F1A3C" w:rsidRDefault="00F4223B" w:rsidP="008F1A3C">
      <w:pPr>
        <w:widowControl/>
        <w:jc w:val="center"/>
      </w:pPr>
      <w:r>
        <w:rPr>
          <w:noProof/>
          <w:lang w:eastAsia="en-US"/>
        </w:rPr>
        <w:lastRenderedPageBreak/>
        <w:drawing>
          <wp:inline distT="0" distB="0" distL="0" distR="0" wp14:anchorId="4274BB82" wp14:editId="7A644442">
            <wp:extent cx="4319998" cy="1869816"/>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6 Hysteresis.tif"/>
                    <pic:cNvPicPr/>
                  </pic:nvPicPr>
                  <pic:blipFill>
                    <a:blip r:embed="rId19"/>
                    <a:stretch>
                      <a:fillRect/>
                    </a:stretch>
                  </pic:blipFill>
                  <pic:spPr>
                    <a:xfrm>
                      <a:off x="0" y="0"/>
                      <a:ext cx="4319998" cy="1869816"/>
                    </a:xfrm>
                    <a:prstGeom prst="rect">
                      <a:avLst/>
                    </a:prstGeom>
                  </pic:spPr>
                </pic:pic>
              </a:graphicData>
            </a:graphic>
          </wp:inline>
        </w:drawing>
      </w:r>
    </w:p>
    <w:p w14:paraId="22E67AC2" w14:textId="2BC5C8F6" w:rsidR="00D566CD" w:rsidRDefault="008F1A3C" w:rsidP="00F6376A">
      <w:pPr>
        <w:spacing w:beforeLines="50" w:before="156" w:afterLines="50" w:after="156"/>
        <w:rPr>
          <w:sz w:val="22"/>
        </w:rPr>
      </w:pPr>
      <w:r w:rsidRPr="00260A65">
        <w:rPr>
          <w:rFonts w:hint="eastAsia"/>
          <w:b/>
          <w:sz w:val="22"/>
        </w:rPr>
        <w:t>F</w:t>
      </w:r>
      <w:r w:rsidRPr="00260A65">
        <w:rPr>
          <w:b/>
          <w:sz w:val="22"/>
        </w:rPr>
        <w:t xml:space="preserve">igure </w:t>
      </w:r>
      <w:r w:rsidR="00974593">
        <w:rPr>
          <w:b/>
          <w:sz w:val="22"/>
        </w:rPr>
        <w:t>5</w:t>
      </w:r>
      <w:r w:rsidRPr="00260A65">
        <w:rPr>
          <w:sz w:val="22"/>
        </w:rPr>
        <w:t xml:space="preserve"> </w:t>
      </w:r>
      <w:r w:rsidRPr="00260A65">
        <w:rPr>
          <w:b/>
          <w:sz w:val="22"/>
        </w:rPr>
        <w:t>Hysteresis in the melting</w:t>
      </w:r>
      <w:r>
        <w:rPr>
          <w:b/>
          <w:sz w:val="22"/>
        </w:rPr>
        <w:t>/annealing</w:t>
      </w:r>
      <w:r w:rsidRPr="00260A65">
        <w:rPr>
          <w:b/>
          <w:sz w:val="22"/>
        </w:rPr>
        <w:t xml:space="preserve"> process</w:t>
      </w:r>
      <w:r>
        <w:rPr>
          <w:b/>
          <w:sz w:val="22"/>
        </w:rPr>
        <w:t>es</w:t>
      </w:r>
      <w:r w:rsidRPr="00260A65">
        <w:rPr>
          <w:b/>
          <w:sz w:val="22"/>
        </w:rPr>
        <w:t xml:space="preserve"> at neutral </w:t>
      </w:r>
      <w:proofErr w:type="spellStart"/>
      <w:r w:rsidRPr="00260A65">
        <w:rPr>
          <w:b/>
          <w:sz w:val="22"/>
        </w:rPr>
        <w:t>pH</w:t>
      </w:r>
      <w:r w:rsidRPr="00260A65">
        <w:rPr>
          <w:sz w:val="22"/>
        </w:rPr>
        <w:t>.</w:t>
      </w:r>
      <w:proofErr w:type="spellEnd"/>
      <w:r w:rsidRPr="00260A65">
        <w:rPr>
          <w:sz w:val="22"/>
        </w:rPr>
        <w:t xml:space="preserve"> UV-melting (solid line) and annealing (dashed line) curves at pH 7.0 of (</w:t>
      </w:r>
      <w:r w:rsidRPr="00260A65">
        <w:rPr>
          <w:b/>
          <w:sz w:val="22"/>
        </w:rPr>
        <w:t>A</w:t>
      </w:r>
      <w:r w:rsidRPr="00260A65">
        <w:rPr>
          <w:sz w:val="22"/>
        </w:rPr>
        <w:t xml:space="preserve">) </w:t>
      </w:r>
      <w:r w:rsidR="00F6376A" w:rsidRPr="00F6376A">
        <w:rPr>
          <w:i/>
          <w:iCs/>
          <w:sz w:val="22"/>
        </w:rPr>
        <w:t>T334-6</w:t>
      </w:r>
      <w:r w:rsidRPr="00F6376A">
        <w:rPr>
          <w:i/>
          <w:iCs/>
          <w:sz w:val="22"/>
        </w:rPr>
        <w:t xml:space="preserve"> </w:t>
      </w:r>
      <w:r w:rsidRPr="00260A65">
        <w:rPr>
          <w:sz w:val="22"/>
        </w:rPr>
        <w:t>group</w:t>
      </w:r>
      <w:r w:rsidR="00974593">
        <w:rPr>
          <w:sz w:val="22"/>
        </w:rPr>
        <w:t xml:space="preserve"> as an example</w:t>
      </w:r>
      <w:r w:rsidRPr="00260A65">
        <w:rPr>
          <w:sz w:val="22"/>
        </w:rPr>
        <w:t xml:space="preserve">. Curves of other sequences are provided in </w:t>
      </w:r>
      <w:r w:rsidRPr="00260A65">
        <w:rPr>
          <w:b/>
          <w:sz w:val="22"/>
        </w:rPr>
        <w:t>Figure S1</w:t>
      </w:r>
      <w:r>
        <w:rPr>
          <w:b/>
          <w:sz w:val="22"/>
        </w:rPr>
        <w:t>7</w:t>
      </w:r>
      <w:r w:rsidR="00F6376A">
        <w:rPr>
          <w:sz w:val="22"/>
        </w:rPr>
        <w:t xml:space="preserve">. </w:t>
      </w:r>
      <w:r w:rsidR="00F6376A" w:rsidRPr="00F6376A">
        <w:rPr>
          <w:bCs/>
          <w:sz w:val="22"/>
        </w:rPr>
        <w:t>(</w:t>
      </w:r>
      <w:r w:rsidR="00F6376A" w:rsidRPr="00F6376A">
        <w:rPr>
          <w:b/>
          <w:sz w:val="22"/>
        </w:rPr>
        <w:t>B</w:t>
      </w:r>
      <w:r w:rsidR="00F6376A" w:rsidRPr="00F6376A">
        <w:rPr>
          <w:bCs/>
          <w:sz w:val="22"/>
        </w:rPr>
        <w:t>)</w:t>
      </w:r>
      <w:r w:rsidRPr="00F6376A">
        <w:rPr>
          <w:bCs/>
          <w:sz w:val="22"/>
        </w:rPr>
        <w:t xml:space="preserve"> Hysteresis as a function to total </w:t>
      </w:r>
      <w:r w:rsidR="000921D7" w:rsidRPr="00F6376A">
        <w:rPr>
          <w:bCs/>
          <w:sz w:val="22"/>
        </w:rPr>
        <w:t>spacer</w:t>
      </w:r>
      <w:r w:rsidRPr="00F6376A">
        <w:rPr>
          <w:bCs/>
          <w:sz w:val="22"/>
        </w:rPr>
        <w:t xml:space="preserve"> length</w:t>
      </w:r>
      <w:r w:rsidRPr="00260A65">
        <w:rPr>
          <w:sz w:val="22"/>
        </w:rPr>
        <w:t xml:space="preserve">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hysteresis</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T</m:t>
            </m:r>
          </m:e>
          <m:sub>
            <m:r>
              <w:rPr>
                <w:rFonts w:ascii="Cambria Math" w:hAnsi="Cambria Math"/>
                <w:sz w:val="22"/>
              </w:rPr>
              <m:t>heating</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T</m:t>
            </m:r>
          </m:e>
          <m:sub>
            <m:r>
              <w:rPr>
                <w:rFonts w:ascii="Cambria Math" w:hAnsi="Cambria Math"/>
                <w:sz w:val="22"/>
              </w:rPr>
              <m:t>cooling</m:t>
            </m:r>
          </m:sub>
        </m:sSub>
      </m:oMath>
      <w:r w:rsidRPr="00260A65">
        <w:rPr>
          <w:sz w:val="22"/>
        </w:rPr>
        <w:t xml:space="preserve">). </w:t>
      </w:r>
      <w:r w:rsidRPr="00AC2B33">
        <w:rPr>
          <w:sz w:val="22"/>
        </w:rPr>
        <w:t xml:space="preserve">All 98 sequences with </w:t>
      </w:r>
      <w:r w:rsidRPr="00AC2B33">
        <w:rPr>
          <w:i/>
          <w:sz w:val="22"/>
        </w:rPr>
        <w:t>C</w:t>
      </w:r>
      <w:r w:rsidRPr="00AC2B33">
        <w:rPr>
          <w:i/>
          <w:sz w:val="22"/>
          <w:vertAlign w:val="subscript"/>
        </w:rPr>
        <w:t>5</w:t>
      </w:r>
      <w:r w:rsidRPr="00AC2B33">
        <w:rPr>
          <w:sz w:val="22"/>
        </w:rPr>
        <w:t xml:space="preserve"> and </w:t>
      </w:r>
      <w:r w:rsidRPr="00AC2B33">
        <w:rPr>
          <w:i/>
          <w:sz w:val="22"/>
        </w:rPr>
        <w:t>C</w:t>
      </w:r>
      <w:r w:rsidRPr="00AC2B33">
        <w:rPr>
          <w:i/>
          <w:sz w:val="22"/>
          <w:vertAlign w:val="subscript"/>
        </w:rPr>
        <w:t>6</w:t>
      </w:r>
      <w:r w:rsidRPr="00AC2B33">
        <w:rPr>
          <w:sz w:val="22"/>
        </w:rPr>
        <w:t xml:space="preserve">-tracts in the right column of </w:t>
      </w:r>
      <w:r w:rsidRPr="00AC2B33">
        <w:rPr>
          <w:b/>
          <w:sz w:val="22"/>
        </w:rPr>
        <w:t xml:space="preserve">Table </w:t>
      </w:r>
      <w:r w:rsidR="00F6376A">
        <w:rPr>
          <w:b/>
          <w:sz w:val="22"/>
        </w:rPr>
        <w:t>S2</w:t>
      </w:r>
      <w:r w:rsidRPr="00AC2B33">
        <w:rPr>
          <w:sz w:val="22"/>
        </w:rPr>
        <w:t xml:space="preserve"> were</w:t>
      </w:r>
      <w:r>
        <w:rPr>
          <w:sz w:val="22"/>
        </w:rPr>
        <w:t xml:space="preserve"> used</w:t>
      </w:r>
      <w:r w:rsidRPr="00AC2B33">
        <w:rPr>
          <w:sz w:val="22"/>
        </w:rPr>
        <w:t>.</w:t>
      </w:r>
      <w:r>
        <w:rPr>
          <w:sz w:val="22"/>
        </w:rPr>
        <w:t xml:space="preserve"> </w:t>
      </w:r>
      <w:r w:rsidRPr="00260A65">
        <w:rPr>
          <w:sz w:val="22"/>
        </w:rPr>
        <w:t xml:space="preserve">Linear fits between hysteresis and total </w:t>
      </w:r>
      <w:r w:rsidR="000921D7">
        <w:rPr>
          <w:sz w:val="22"/>
        </w:rPr>
        <w:t>spacer</w:t>
      </w:r>
      <w:r w:rsidRPr="00260A65">
        <w:rPr>
          <w:sz w:val="22"/>
        </w:rPr>
        <w:t xml:space="preserve"> length of sequences with </w:t>
      </w:r>
      <w:r w:rsidRPr="00260A65">
        <w:rPr>
          <w:i/>
          <w:sz w:val="22"/>
        </w:rPr>
        <w:t>C</w:t>
      </w:r>
      <w:r w:rsidRPr="00260A65">
        <w:rPr>
          <w:i/>
          <w:sz w:val="22"/>
          <w:vertAlign w:val="subscript"/>
        </w:rPr>
        <w:t>5</w:t>
      </w:r>
      <w:r w:rsidRPr="00260A65">
        <w:rPr>
          <w:sz w:val="22"/>
        </w:rPr>
        <w:t xml:space="preserve"> and </w:t>
      </w:r>
      <w:r w:rsidRPr="00260A65">
        <w:rPr>
          <w:i/>
          <w:sz w:val="22"/>
        </w:rPr>
        <w:t>C</w:t>
      </w:r>
      <w:r w:rsidRPr="00260A65">
        <w:rPr>
          <w:i/>
          <w:sz w:val="22"/>
          <w:vertAlign w:val="subscript"/>
        </w:rPr>
        <w:t>6</w:t>
      </w:r>
      <w:r w:rsidRPr="00260A65">
        <w:rPr>
          <w:sz w:val="22"/>
        </w:rPr>
        <w:t xml:space="preserve">-tracts are presented in blue and green color, respectively. </w:t>
      </w:r>
      <w:r>
        <w:rPr>
          <w:sz w:val="22"/>
        </w:rPr>
        <w:t>Hysteresis depends on temperature gradient (not shown).</w:t>
      </w:r>
    </w:p>
    <w:p w14:paraId="5DBB48BA" w14:textId="74E1ECB8" w:rsidR="00974593" w:rsidRDefault="00974593" w:rsidP="00F6376A">
      <w:pPr>
        <w:spacing w:beforeLines="50" w:before="156" w:afterLines="50" w:after="156"/>
        <w:rPr>
          <w:sz w:val="22"/>
        </w:rPr>
      </w:pPr>
    </w:p>
    <w:p w14:paraId="1A43574A" w14:textId="77777777" w:rsidR="00974593" w:rsidRDefault="00974593" w:rsidP="00F6376A">
      <w:pPr>
        <w:spacing w:beforeLines="50" w:before="156" w:afterLines="50" w:after="156"/>
        <w:rPr>
          <w:sz w:val="22"/>
        </w:rPr>
      </w:pPr>
    </w:p>
    <w:p w14:paraId="58E71F33" w14:textId="35A4D573" w:rsidR="00974593" w:rsidRDefault="00974593" w:rsidP="00F6376A">
      <w:pPr>
        <w:spacing w:beforeLines="50" w:before="156" w:afterLines="50" w:after="156"/>
        <w:rPr>
          <w:sz w:val="22"/>
        </w:rPr>
      </w:pPr>
    </w:p>
    <w:p w14:paraId="23CBA061" w14:textId="77777777" w:rsidR="00974593" w:rsidRDefault="00974593" w:rsidP="00974593">
      <w:pPr>
        <w:jc w:val="center"/>
      </w:pPr>
      <w:r>
        <w:rPr>
          <w:noProof/>
          <w:lang w:eastAsia="en-US"/>
        </w:rPr>
        <w:drawing>
          <wp:inline distT="0" distB="0" distL="0" distR="0" wp14:anchorId="1BD60BF5" wp14:editId="7D9573D1">
            <wp:extent cx="6480000" cy="1934787"/>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 5 pHT and Tm.tif"/>
                    <pic:cNvPicPr/>
                  </pic:nvPicPr>
                  <pic:blipFill>
                    <a:blip r:embed="rId20"/>
                    <a:stretch>
                      <a:fillRect/>
                    </a:stretch>
                  </pic:blipFill>
                  <pic:spPr>
                    <a:xfrm>
                      <a:off x="0" y="0"/>
                      <a:ext cx="6480000" cy="1934787"/>
                    </a:xfrm>
                    <a:prstGeom prst="rect">
                      <a:avLst/>
                    </a:prstGeom>
                  </pic:spPr>
                </pic:pic>
              </a:graphicData>
            </a:graphic>
          </wp:inline>
        </w:drawing>
      </w:r>
    </w:p>
    <w:p w14:paraId="55D468C7" w14:textId="7F34E86E" w:rsidR="00974593" w:rsidRPr="00AE4190" w:rsidRDefault="00974593" w:rsidP="00974593">
      <w:pPr>
        <w:rPr>
          <w:rFonts w:eastAsiaTheme="minorEastAsia"/>
          <w:sz w:val="22"/>
        </w:rPr>
      </w:pPr>
      <w:r w:rsidRPr="0040181E">
        <w:rPr>
          <w:rFonts w:hint="eastAsia"/>
          <w:b/>
          <w:sz w:val="22"/>
        </w:rPr>
        <w:t>F</w:t>
      </w:r>
      <w:r w:rsidRPr="0040181E">
        <w:rPr>
          <w:b/>
          <w:sz w:val="22"/>
        </w:rPr>
        <w:t xml:space="preserve">igure </w:t>
      </w:r>
      <w:r>
        <w:rPr>
          <w:b/>
          <w:sz w:val="22"/>
        </w:rPr>
        <w:t>6</w:t>
      </w:r>
      <w:r w:rsidRPr="0040181E">
        <w:rPr>
          <w:sz w:val="22"/>
        </w:rPr>
        <w:t xml:space="preserve"> </w:t>
      </w:r>
      <w:r w:rsidRPr="0040181E">
        <w:rPr>
          <w:b/>
          <w:sz w:val="22"/>
        </w:rPr>
        <w:t xml:space="preserve">Relationship between </w:t>
      </w:r>
      <w:r w:rsidRPr="0040181E">
        <w:rPr>
          <w:b/>
          <w:i/>
          <w:sz w:val="22"/>
        </w:rPr>
        <w:t>T</w:t>
      </w:r>
      <w:r w:rsidRPr="0040181E">
        <w:rPr>
          <w:b/>
          <w:i/>
          <w:sz w:val="22"/>
          <w:vertAlign w:val="subscript"/>
        </w:rPr>
        <w:t>m</w:t>
      </w:r>
      <w:r w:rsidRPr="0040181E">
        <w:rPr>
          <w:b/>
          <w:sz w:val="22"/>
        </w:rPr>
        <w:t xml:space="preserve"> and </w:t>
      </w:r>
      <w:proofErr w:type="spellStart"/>
      <w:r w:rsidRPr="0040181E">
        <w:rPr>
          <w:b/>
          <w:i/>
          <w:sz w:val="22"/>
        </w:rPr>
        <w:t>pH</w:t>
      </w:r>
      <w:r w:rsidRPr="0040181E">
        <w:rPr>
          <w:b/>
          <w:i/>
          <w:sz w:val="22"/>
          <w:vertAlign w:val="subscript"/>
        </w:rPr>
        <w:t>T</w:t>
      </w:r>
      <w:proofErr w:type="spellEnd"/>
      <w:r w:rsidRPr="0040181E">
        <w:rPr>
          <w:sz w:val="22"/>
        </w:rPr>
        <w:t>.</w:t>
      </w:r>
      <w:r w:rsidRPr="0040181E">
        <w:rPr>
          <w:rFonts w:hint="eastAsia"/>
          <w:sz w:val="22"/>
        </w:rPr>
        <w:t xml:space="preserve"> </w:t>
      </w:r>
      <w:r w:rsidRPr="0040181E">
        <w:rPr>
          <w:sz w:val="22"/>
        </w:rPr>
        <w:t>(</w:t>
      </w:r>
      <w:r w:rsidRPr="0040181E">
        <w:rPr>
          <w:b/>
          <w:sz w:val="22"/>
        </w:rPr>
        <w:t>A</w:t>
      </w:r>
      <w:r w:rsidRPr="0040181E">
        <w:rPr>
          <w:sz w:val="22"/>
        </w:rPr>
        <w:t xml:space="preserve">) </w:t>
      </w:r>
      <w:proofErr w:type="spellStart"/>
      <w:r w:rsidRPr="0040181E">
        <w:rPr>
          <w:i/>
          <w:sz w:val="22"/>
        </w:rPr>
        <w:t>pH</w:t>
      </w:r>
      <w:r w:rsidRPr="0040181E">
        <w:rPr>
          <w:i/>
          <w:sz w:val="22"/>
          <w:vertAlign w:val="subscript"/>
        </w:rPr>
        <w:t>T</w:t>
      </w:r>
      <w:proofErr w:type="spellEnd"/>
      <w:r w:rsidRPr="0040181E">
        <w:rPr>
          <w:sz w:val="22"/>
        </w:rPr>
        <w:t xml:space="preserve"> as function of </w:t>
      </w:r>
      <w:r w:rsidRPr="0040181E">
        <w:rPr>
          <w:i/>
          <w:sz w:val="22"/>
        </w:rPr>
        <w:t>T</w:t>
      </w:r>
      <w:r w:rsidRPr="0040181E">
        <w:rPr>
          <w:i/>
          <w:sz w:val="22"/>
          <w:vertAlign w:val="subscript"/>
        </w:rPr>
        <w:t>m</w:t>
      </w:r>
      <w:r w:rsidRPr="0040181E">
        <w:rPr>
          <w:sz w:val="22"/>
        </w:rPr>
        <w:t xml:space="preserve"> at pH 5.0. </w:t>
      </w:r>
      <w:r w:rsidRPr="0040181E">
        <w:rPr>
          <w:sz w:val="22"/>
          <w:szCs w:val="24"/>
        </w:rPr>
        <w:t xml:space="preserve">All 196 sequences in </w:t>
      </w:r>
      <w:r w:rsidRPr="0040181E">
        <w:rPr>
          <w:b/>
          <w:sz w:val="22"/>
          <w:szCs w:val="24"/>
        </w:rPr>
        <w:t xml:space="preserve">Table </w:t>
      </w:r>
      <w:r>
        <w:rPr>
          <w:b/>
          <w:sz w:val="22"/>
          <w:szCs w:val="24"/>
        </w:rPr>
        <w:t>S2</w:t>
      </w:r>
      <w:r w:rsidRPr="0040181E">
        <w:rPr>
          <w:sz w:val="22"/>
          <w:szCs w:val="24"/>
        </w:rPr>
        <w:t xml:space="preserve"> were used</w:t>
      </w:r>
      <w:r>
        <w:rPr>
          <w:sz w:val="22"/>
          <w:szCs w:val="24"/>
        </w:rPr>
        <w:t xml:space="preserve">. </w:t>
      </w:r>
      <w:r w:rsidRPr="0040181E">
        <w:rPr>
          <w:sz w:val="22"/>
        </w:rPr>
        <w:t>(</w:t>
      </w:r>
      <w:r w:rsidRPr="0040181E">
        <w:rPr>
          <w:b/>
          <w:sz w:val="22"/>
        </w:rPr>
        <w:t>B</w:t>
      </w:r>
      <w:r w:rsidRPr="0040181E">
        <w:rPr>
          <w:sz w:val="22"/>
        </w:rPr>
        <w:t xml:space="preserve">) </w:t>
      </w:r>
      <w:proofErr w:type="spellStart"/>
      <w:r w:rsidRPr="0040181E">
        <w:rPr>
          <w:i/>
          <w:sz w:val="22"/>
        </w:rPr>
        <w:t>pH</w:t>
      </w:r>
      <w:r w:rsidRPr="0040181E">
        <w:rPr>
          <w:i/>
          <w:sz w:val="22"/>
          <w:vertAlign w:val="subscript"/>
        </w:rPr>
        <w:t>T</w:t>
      </w:r>
      <w:proofErr w:type="spellEnd"/>
      <w:r w:rsidRPr="0040181E">
        <w:rPr>
          <w:sz w:val="22"/>
        </w:rPr>
        <w:t xml:space="preserve"> as function of </w:t>
      </w:r>
      <w:r w:rsidRPr="0040181E">
        <w:rPr>
          <w:i/>
          <w:sz w:val="22"/>
        </w:rPr>
        <w:t>T</w:t>
      </w:r>
      <w:r w:rsidRPr="0040181E">
        <w:rPr>
          <w:i/>
          <w:sz w:val="22"/>
          <w:vertAlign w:val="subscript"/>
        </w:rPr>
        <w:t>m</w:t>
      </w:r>
      <w:r w:rsidRPr="0040181E">
        <w:rPr>
          <w:sz w:val="22"/>
        </w:rPr>
        <w:t xml:space="preserve"> at pH 7.0. Linear fit presented as a red dashed line. </w:t>
      </w:r>
      <w:r w:rsidRPr="0040181E">
        <w:rPr>
          <w:sz w:val="22"/>
          <w:szCs w:val="24"/>
        </w:rPr>
        <w:t xml:space="preserve">All 98 sequences with </w:t>
      </w:r>
      <w:r w:rsidRPr="0040181E">
        <w:rPr>
          <w:i/>
          <w:sz w:val="22"/>
          <w:szCs w:val="24"/>
        </w:rPr>
        <w:t>C</w:t>
      </w:r>
      <w:r w:rsidRPr="0040181E">
        <w:rPr>
          <w:i/>
          <w:sz w:val="22"/>
          <w:szCs w:val="24"/>
          <w:vertAlign w:val="subscript"/>
        </w:rPr>
        <w:t>5</w:t>
      </w:r>
      <w:r w:rsidRPr="0040181E">
        <w:rPr>
          <w:sz w:val="22"/>
          <w:szCs w:val="24"/>
        </w:rPr>
        <w:t xml:space="preserve"> and </w:t>
      </w:r>
      <w:r w:rsidRPr="0040181E">
        <w:rPr>
          <w:i/>
          <w:sz w:val="22"/>
          <w:szCs w:val="24"/>
        </w:rPr>
        <w:t>C</w:t>
      </w:r>
      <w:r w:rsidRPr="0040181E">
        <w:rPr>
          <w:i/>
          <w:sz w:val="22"/>
          <w:szCs w:val="24"/>
          <w:vertAlign w:val="subscript"/>
        </w:rPr>
        <w:t>6</w:t>
      </w:r>
      <w:r w:rsidRPr="0040181E">
        <w:rPr>
          <w:sz w:val="22"/>
          <w:szCs w:val="24"/>
        </w:rPr>
        <w:t xml:space="preserve">-tracts in the right column of </w:t>
      </w:r>
      <w:r w:rsidRPr="0040181E">
        <w:rPr>
          <w:b/>
          <w:sz w:val="22"/>
          <w:szCs w:val="24"/>
        </w:rPr>
        <w:t xml:space="preserve">Table </w:t>
      </w:r>
      <w:r>
        <w:rPr>
          <w:b/>
          <w:sz w:val="22"/>
          <w:szCs w:val="24"/>
        </w:rPr>
        <w:t>S2</w:t>
      </w:r>
      <w:r w:rsidRPr="0040181E">
        <w:rPr>
          <w:sz w:val="22"/>
          <w:szCs w:val="24"/>
        </w:rPr>
        <w:t xml:space="preserve"> were used in </w:t>
      </w:r>
      <w:r w:rsidRPr="0040181E">
        <w:rPr>
          <w:b/>
          <w:sz w:val="22"/>
          <w:szCs w:val="24"/>
        </w:rPr>
        <w:t>B</w:t>
      </w:r>
      <w:r>
        <w:rPr>
          <w:b/>
          <w:sz w:val="22"/>
          <w:szCs w:val="24"/>
        </w:rPr>
        <w:t xml:space="preserve"> </w:t>
      </w:r>
      <w:r w:rsidRPr="00AE4190">
        <w:rPr>
          <w:bCs/>
          <w:sz w:val="22"/>
          <w:szCs w:val="24"/>
        </w:rPr>
        <w:t xml:space="preserve">and </w:t>
      </w:r>
      <w:r>
        <w:rPr>
          <w:b/>
          <w:sz w:val="22"/>
          <w:szCs w:val="24"/>
        </w:rPr>
        <w:t>C</w:t>
      </w:r>
      <w:r w:rsidRPr="0040181E">
        <w:rPr>
          <w:sz w:val="22"/>
          <w:szCs w:val="24"/>
        </w:rPr>
        <w:t>.</w:t>
      </w:r>
      <w:r>
        <w:rPr>
          <w:rFonts w:eastAsiaTheme="minorEastAsia"/>
          <w:sz w:val="22"/>
        </w:rPr>
        <w:t xml:space="preserve"> (</w:t>
      </w:r>
      <w:r w:rsidRPr="00AE4190">
        <w:rPr>
          <w:rFonts w:eastAsiaTheme="minorEastAsia"/>
          <w:b/>
          <w:bCs/>
          <w:sz w:val="22"/>
        </w:rPr>
        <w:t>C</w:t>
      </w:r>
      <w:r>
        <w:rPr>
          <w:rFonts w:eastAsiaTheme="minorEastAsia"/>
          <w:sz w:val="22"/>
        </w:rPr>
        <w:t xml:space="preserve">) </w:t>
      </w:r>
      <w:r w:rsidRPr="00AE4190">
        <w:rPr>
          <w:bCs/>
          <w:i/>
          <w:sz w:val="22"/>
        </w:rPr>
        <w:t>T</w:t>
      </w:r>
      <w:r w:rsidRPr="00AE4190">
        <w:rPr>
          <w:bCs/>
          <w:i/>
          <w:sz w:val="22"/>
          <w:vertAlign w:val="subscript"/>
        </w:rPr>
        <w:t>m</w:t>
      </w:r>
      <w:r w:rsidRPr="00AE4190">
        <w:rPr>
          <w:bCs/>
          <w:sz w:val="22"/>
        </w:rPr>
        <w:t xml:space="preserve"> at pH 7.0 as a function of </w:t>
      </w:r>
      <w:r w:rsidRPr="00AE4190">
        <w:rPr>
          <w:bCs/>
          <w:i/>
          <w:sz w:val="22"/>
        </w:rPr>
        <w:t>T</w:t>
      </w:r>
      <w:r w:rsidRPr="00AE4190">
        <w:rPr>
          <w:bCs/>
          <w:i/>
          <w:sz w:val="22"/>
          <w:vertAlign w:val="subscript"/>
        </w:rPr>
        <w:t>m</w:t>
      </w:r>
      <w:r w:rsidRPr="00AE4190">
        <w:rPr>
          <w:bCs/>
          <w:sz w:val="22"/>
        </w:rPr>
        <w:t xml:space="preserve"> at pH 5.0.</w:t>
      </w:r>
      <w:r w:rsidRPr="00260A65">
        <w:rPr>
          <w:sz w:val="22"/>
        </w:rPr>
        <w:t xml:space="preserve"> Linear fit presented as a red dashed line. </w:t>
      </w:r>
    </w:p>
    <w:p w14:paraId="0F9D622A" w14:textId="28A4F6D4" w:rsidR="00974593" w:rsidRPr="00974593" w:rsidRDefault="00974593" w:rsidP="00974593">
      <w:pPr>
        <w:widowControl/>
        <w:jc w:val="left"/>
        <w:rPr>
          <w:rFonts w:eastAsiaTheme="minorEastAsia"/>
        </w:rPr>
      </w:pPr>
    </w:p>
    <w:sectPr w:rsidR="00974593" w:rsidRPr="00974593" w:rsidSect="00623BD8">
      <w:footerReference w:type="even" r:id="rId21"/>
      <w:footerReference w:type="default" r:id="rId22"/>
      <w:pgSz w:w="11906" w:h="16838"/>
      <w:pgMar w:top="720" w:right="720" w:bottom="720" w:left="72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Alex" w:date="2020-04-23T00:46:00Z" w:initials="A">
    <w:p w14:paraId="62ECFF5E" w14:textId="593A00AB" w:rsidR="00F33BA5" w:rsidRDefault="00F33BA5">
      <w:pPr>
        <w:pStyle w:val="CommentText"/>
      </w:pPr>
      <w:r>
        <w:rPr>
          <w:rStyle w:val="CommentReference"/>
        </w:rPr>
        <w:annotationRef/>
      </w:r>
      <w:r>
        <w:t xml:space="preserve">I suggest using the more searchable </w:t>
      </w:r>
      <w:proofErr w:type="spellStart"/>
      <w:r>
        <w:t>i</w:t>
      </w:r>
      <w:proofErr w:type="spellEnd"/>
      <w:r>
        <w:t xml:space="preserve">-Motif expression in the title, as compared to </w:t>
      </w:r>
      <w:proofErr w:type="spellStart"/>
      <w:r>
        <w:t>i</w:t>
      </w:r>
      <w:proofErr w:type="spellEnd"/>
      <w:r>
        <w:t>-DNA.</w:t>
      </w:r>
    </w:p>
  </w:comment>
  <w:comment w:id="4" w:author="Alex" w:date="2020-04-23T00:53:00Z" w:initials="A">
    <w:p w14:paraId="695A6E11" w14:textId="2664841B" w:rsidR="00A61C1D" w:rsidRDefault="00A61C1D">
      <w:pPr>
        <w:pStyle w:val="CommentText"/>
      </w:pPr>
      <w:ins w:id="7" w:author="Alex" w:date="2020-04-23T00:52:00Z">
        <w:r>
          <w:rPr>
            <w:rStyle w:val="CommentReference"/>
          </w:rPr>
          <w:annotationRef/>
        </w:r>
      </w:ins>
      <w:r>
        <w:t xml:space="preserve">Please, do the same change in the </w:t>
      </w:r>
      <w:proofErr w:type="spellStart"/>
      <w:r>
        <w:t>SuppInfo</w:t>
      </w:r>
      <w:proofErr w:type="spellEnd"/>
      <w:r>
        <w:t xml:space="preserve"> file too.</w:t>
      </w:r>
    </w:p>
  </w:comment>
  <w:comment w:id="9" w:author="Alex" w:date="2020-04-23T00:53:00Z" w:initials="A">
    <w:p w14:paraId="447EF6D4" w14:textId="259D40D2" w:rsidR="00A61C1D" w:rsidRDefault="00A61C1D">
      <w:pPr>
        <w:pStyle w:val="CommentText"/>
      </w:pPr>
      <w:r>
        <w:rPr>
          <w:rStyle w:val="CommentReference"/>
        </w:rPr>
        <w:annotationRef/>
      </w:r>
      <w:r>
        <w:t xml:space="preserve">Please, do the same change in the </w:t>
      </w:r>
      <w:proofErr w:type="spellStart"/>
      <w:r>
        <w:t>SuppInfo</w:t>
      </w:r>
      <w:proofErr w:type="spellEnd"/>
      <w:r>
        <w:t xml:space="preserve"> file too.</w:t>
      </w:r>
    </w:p>
  </w:comment>
  <w:comment w:id="15" w:author="Alex" w:date="2020-04-23T00:53:00Z" w:initials="A">
    <w:p w14:paraId="7307FAA9" w14:textId="09587480" w:rsidR="001613D4" w:rsidRDefault="001613D4">
      <w:pPr>
        <w:pStyle w:val="CommentText"/>
      </w:pPr>
      <w:r>
        <w:rPr>
          <w:rStyle w:val="CommentReference"/>
        </w:rPr>
        <w:annotationRef/>
      </w:r>
      <w:r>
        <w:t xml:space="preserve">Since </w:t>
      </w:r>
      <w:proofErr w:type="spellStart"/>
      <w:r>
        <w:t>i</w:t>
      </w:r>
      <w:proofErr w:type="spellEnd"/>
      <w:r>
        <w:t xml:space="preserve">-motif is already defined as a DNA structure, should we skip the usage of </w:t>
      </w:r>
      <w:proofErr w:type="spellStart"/>
      <w:r>
        <w:t>i</w:t>
      </w:r>
      <w:proofErr w:type="spellEnd"/>
      <w:r>
        <w:t xml:space="preserve">-DNA throughout the text? At present, we have a frequently interchanging usage of </w:t>
      </w:r>
      <w:proofErr w:type="spellStart"/>
      <w:r>
        <w:t>i</w:t>
      </w:r>
      <w:proofErr w:type="spellEnd"/>
      <w:r>
        <w:t xml:space="preserve">-motif and </w:t>
      </w:r>
      <w:proofErr w:type="spellStart"/>
      <w:r>
        <w:t>i</w:t>
      </w:r>
      <w:proofErr w:type="spellEnd"/>
      <w:r>
        <w:t xml:space="preserve">-DNA terms (even within the same sentence) throughout the </w:t>
      </w:r>
      <w:r w:rsidR="004A0E20">
        <w:t xml:space="preserve">whole </w:t>
      </w:r>
      <w:r>
        <w:t>manuscript.</w:t>
      </w:r>
    </w:p>
  </w:comment>
  <w:comment w:id="27" w:author="Alex" w:date="2020-04-02T11:25:00Z" w:initials="A">
    <w:p w14:paraId="19E677B9" w14:textId="41338FD0" w:rsidR="001613D4" w:rsidRDefault="001613D4">
      <w:pPr>
        <w:pStyle w:val="CommentText"/>
      </w:pPr>
      <w:r>
        <w:rPr>
          <w:rStyle w:val="CommentReference"/>
        </w:rPr>
        <w:annotationRef/>
      </w:r>
      <w:r>
        <w:t>There is an interchanging usage of tract and track (C-tracks, seen above). I suggest choosing one of those (tract?).</w:t>
      </w:r>
    </w:p>
  </w:comment>
  <w:comment w:id="30" w:author="Alex" w:date="2020-04-02T11:25:00Z" w:initials="A">
    <w:p w14:paraId="2F0A91BD" w14:textId="7D04E290" w:rsidR="001613D4" w:rsidRDefault="001613D4">
      <w:pPr>
        <w:pStyle w:val="CommentText"/>
      </w:pPr>
      <w:r>
        <w:rPr>
          <w:rStyle w:val="CommentReference"/>
        </w:rPr>
        <w:annotationRef/>
      </w:r>
      <w:r>
        <w:t>An example for the above comment.</w:t>
      </w:r>
    </w:p>
  </w:comment>
  <w:comment w:id="73" w:author="jun.zhou@nju.edu.cn" w:date="2020-03-20T21:21:00Z" w:initials="j">
    <w:p w14:paraId="676667DB" w14:textId="7B8E1E07" w:rsidR="001613D4" w:rsidRPr="00CB222B" w:rsidRDefault="001613D4">
      <w:pPr>
        <w:pStyle w:val="CommentText"/>
        <w:rPr>
          <w:rFonts w:eastAsiaTheme="minorEastAsia"/>
        </w:rPr>
      </w:pPr>
      <w:r>
        <w:rPr>
          <w:rStyle w:val="CommentReference"/>
        </w:rPr>
        <w:annotationRef/>
      </w:r>
      <w:r>
        <w:rPr>
          <w:rFonts w:eastAsiaTheme="minorEastAsia" w:hint="eastAsia"/>
        </w:rPr>
        <w:t>1</w:t>
      </w:r>
      <w:r>
        <w:rPr>
          <w:rFonts w:eastAsiaTheme="minorEastAsia"/>
        </w:rPr>
        <w:t>00 or 300</w:t>
      </w:r>
    </w:p>
  </w:comment>
  <w:comment w:id="75" w:author="Alex" w:date="2020-04-02T17:56:00Z" w:initials="A">
    <w:p w14:paraId="255125DB" w14:textId="3EED5414" w:rsidR="001613D4" w:rsidRDefault="001613D4">
      <w:pPr>
        <w:pStyle w:val="CommentText"/>
      </w:pPr>
      <w:r>
        <w:rPr>
          <w:rStyle w:val="CommentReference"/>
        </w:rPr>
        <w:annotationRef/>
      </w:r>
      <w:r>
        <w:t>Am not sure what is meant here. “</w:t>
      </w:r>
      <w:proofErr w:type="gramStart"/>
      <w:r>
        <w:t>of</w:t>
      </w:r>
      <w:proofErr w:type="gramEnd"/>
      <w:r>
        <w:t>” ?</w:t>
      </w:r>
    </w:p>
  </w:comment>
  <w:comment w:id="84" w:author="jun.zhou@nju.edu.cn" w:date="2020-03-20T21:37:00Z" w:initials="j">
    <w:p w14:paraId="2FFE1DEE" w14:textId="43B73487" w:rsidR="001613D4" w:rsidRPr="0090471F" w:rsidRDefault="001613D4">
      <w:pPr>
        <w:pStyle w:val="CommentText"/>
        <w:rPr>
          <w:rFonts w:eastAsiaTheme="minorEastAsia"/>
        </w:rPr>
      </w:pPr>
      <w:r>
        <w:rPr>
          <w:rStyle w:val="CommentReference"/>
        </w:rPr>
        <w:annotationRef/>
      </w:r>
      <w:r>
        <w:rPr>
          <w:rFonts w:eastAsiaTheme="minorEastAsia"/>
        </w:rPr>
        <w:t>You did not use water bath</w:t>
      </w:r>
    </w:p>
  </w:comment>
  <w:comment w:id="398" w:author="Alex" w:date="2020-04-23T00:13:00Z" w:initials="A">
    <w:p w14:paraId="6094A6E3" w14:textId="5F9C23E2" w:rsidR="001613D4" w:rsidRDefault="001613D4">
      <w:pPr>
        <w:pStyle w:val="CommentText"/>
      </w:pPr>
      <w:r>
        <w:rPr>
          <w:rStyle w:val="CommentReference"/>
        </w:rPr>
        <w:annotationRef/>
      </w:r>
      <w:r>
        <w:t>There seems to be a separate discussion section coming after.</w:t>
      </w:r>
    </w:p>
  </w:comment>
  <w:comment w:id="411" w:author="Alex" w:date="2020-04-20T15:08:00Z" w:initials="A">
    <w:p w14:paraId="7C2E023A" w14:textId="03E35793" w:rsidR="001613D4" w:rsidRDefault="001613D4">
      <w:pPr>
        <w:pStyle w:val="CommentText"/>
      </w:pPr>
      <w:r>
        <w:rPr>
          <w:rStyle w:val="CommentReference"/>
        </w:rPr>
        <w:annotationRef/>
      </w:r>
      <w:r>
        <w:t xml:space="preserve">Would be great to explicitly mention/emphasize here, whether (or not) </w:t>
      </w:r>
      <w:proofErr w:type="spellStart"/>
      <w:r>
        <w:t>pHt</w:t>
      </w:r>
      <w:proofErr w:type="spellEnd"/>
      <w:r>
        <w:t xml:space="preserve"> is high also as compared to T111? I.e. is longer central loop actually preferred in general, or is it the case that only if one long loop has to be present by definition, then it would be preferred to be at the </w:t>
      </w:r>
      <w:proofErr w:type="spellStart"/>
      <w:r>
        <w:t>centre</w:t>
      </w:r>
      <w:proofErr w:type="spellEnd"/>
      <w:r>
        <w:t>.</w:t>
      </w:r>
    </w:p>
  </w:comment>
  <w:comment w:id="429" w:author="JLM" w:date="2020-03-30T07:07:00Z" w:initials="JLM">
    <w:p w14:paraId="3854754C" w14:textId="0F65D4D7" w:rsidR="001613D4" w:rsidRDefault="001613D4">
      <w:pPr>
        <w:pStyle w:val="CommentText"/>
      </w:pPr>
      <w:r>
        <w:rPr>
          <w:rStyle w:val="CommentReference"/>
        </w:rPr>
        <w:annotationRef/>
      </w:r>
      <w:r>
        <w:t xml:space="preserve">Comment from Laurent (LL): “I am confused, if </w:t>
      </w:r>
      <w:proofErr w:type="spellStart"/>
      <w:r>
        <w:t>xSx</w:t>
      </w:r>
      <w:proofErr w:type="spellEnd"/>
      <w:r>
        <w:t xml:space="preserve"> is always the worst, then LSL does not go into conformation I. Or II is always better than I… let see if I got less confused after the discussion”</w:t>
      </w:r>
    </w:p>
  </w:comment>
  <w:comment w:id="438" w:author="JLM" w:date="2020-03-30T07:08:00Z" w:initials="JLM">
    <w:p w14:paraId="55BBD37A" w14:textId="50A2EF48" w:rsidR="001613D4" w:rsidRDefault="001613D4">
      <w:pPr>
        <w:pStyle w:val="CommentText"/>
      </w:pPr>
      <w:r>
        <w:rPr>
          <w:rStyle w:val="CommentReference"/>
        </w:rPr>
        <w:annotationRef/>
      </w:r>
      <w:r>
        <w:t>LL: You could use spearman correlation that does not rely on linear relation between X and Y</w:t>
      </w:r>
    </w:p>
  </w:comment>
  <w:comment w:id="439" w:author="Alex" w:date="2020-04-13T11:21:00Z" w:initials="A">
    <w:p w14:paraId="32B0CECC" w14:textId="403BDBA1" w:rsidR="001613D4" w:rsidRDefault="001613D4">
      <w:pPr>
        <w:pStyle w:val="CommentText"/>
      </w:pPr>
      <w:r>
        <w:rPr>
          <w:rStyle w:val="CommentReference"/>
        </w:rPr>
        <w:annotationRef/>
      </w:r>
      <w:r>
        <w:t>Pearson?</w:t>
      </w:r>
    </w:p>
  </w:comment>
  <w:comment w:id="441" w:author="JLM" w:date="2020-03-30T07:09:00Z" w:initials="JLM">
    <w:p w14:paraId="15C27952" w14:textId="1E5B7CDE" w:rsidR="001613D4" w:rsidRDefault="001613D4">
      <w:pPr>
        <w:pStyle w:val="CommentText"/>
      </w:pPr>
      <w:r>
        <w:rPr>
          <w:rStyle w:val="CommentReference"/>
        </w:rPr>
        <w:annotationRef/>
      </w:r>
      <w:r>
        <w:t>Neither LL or I are big fans of these fits. Could have tried a log function?</w:t>
      </w:r>
    </w:p>
  </w:comment>
  <w:comment w:id="806" w:author="JLM" w:date="2020-03-30T07:11:00Z" w:initials="JLM">
    <w:p w14:paraId="64A59687" w14:textId="7D803BE4" w:rsidR="001613D4" w:rsidRDefault="001613D4">
      <w:pPr>
        <w:pStyle w:val="CommentText"/>
      </w:pPr>
      <w:r>
        <w:rPr>
          <w:rStyle w:val="CommentReference"/>
        </w:rPr>
        <w:annotationRef/>
      </w:r>
      <w:r>
        <w:t>LL: Be consistent between thymine or thymidine, then be careful with cytosine, guanine and adenine or cytidine, guanosine and adenosine.</w:t>
      </w:r>
    </w:p>
  </w:comment>
  <w:comment w:id="807" w:author="JLM" w:date="2020-03-30T07:11:00Z" w:initials="JLM">
    <w:p w14:paraId="63015305" w14:textId="1911E834" w:rsidR="001613D4" w:rsidRDefault="001613D4">
      <w:pPr>
        <w:pStyle w:val="CommentText"/>
      </w:pPr>
      <w:r>
        <w:rPr>
          <w:rStyle w:val="CommentReference"/>
        </w:rPr>
        <w:annotationRef/>
      </w:r>
      <w:r>
        <w:t xml:space="preserve">Spearman or </w:t>
      </w:r>
      <w:proofErr w:type="spellStart"/>
      <w:r>
        <w:t>pearson</w:t>
      </w:r>
      <w:proofErr w:type="spellEnd"/>
      <w:r>
        <w:t>?</w:t>
      </w:r>
    </w:p>
  </w:comment>
  <w:comment w:id="812" w:author="JLM" w:date="2020-03-30T07:12:00Z" w:initials="JLM">
    <w:p w14:paraId="33042F1B" w14:textId="77777777" w:rsidR="001613D4" w:rsidRDefault="001613D4">
      <w:pPr>
        <w:pStyle w:val="CommentText"/>
      </w:pPr>
      <w:r>
        <w:rPr>
          <w:rStyle w:val="CommentReference"/>
        </w:rPr>
        <w:annotationRef/>
      </w:r>
      <w:r>
        <w:t>LL More explanation needed… Do you count 3'E and 5'E also?</w:t>
      </w:r>
    </w:p>
    <w:p w14:paraId="04C19210" w14:textId="428FF8CC" w:rsidR="001613D4" w:rsidRDefault="001613D4">
      <w:pPr>
        <w:pStyle w:val="CommentText"/>
      </w:pPr>
      <w:proofErr w:type="gramStart"/>
      <w:r>
        <w:t>JLM :</w:t>
      </w:r>
      <w:proofErr w:type="gramEnd"/>
      <w:r>
        <w:t xml:space="preserve"> add a scheme in sup info if necessary?</w:t>
      </w:r>
    </w:p>
  </w:comment>
  <w:comment w:id="892" w:author="Liezel Tamon" w:date="2020-04-22T21:01:00Z" w:initials="LT">
    <w:p w14:paraId="246F0DDA" w14:textId="33C3D0E7" w:rsidR="001613D4" w:rsidRPr="00253EA1" w:rsidRDefault="001613D4" w:rsidP="00253EA1">
      <w:pPr>
        <w:widowControl/>
        <w:jc w:val="left"/>
        <w:rPr>
          <w:rFonts w:cs="Times New Roman"/>
          <w:color w:val="auto"/>
          <w:kern w:val="0"/>
          <w:szCs w:val="24"/>
          <w:lang w:val="en-GB" w:eastAsia="en-GB"/>
        </w:rPr>
      </w:pPr>
      <w:r>
        <w:rPr>
          <w:rStyle w:val="CommentReference"/>
        </w:rPr>
        <w:annotationRef/>
      </w:r>
      <w:r>
        <w:rPr>
          <w:rFonts w:cs="Times New Roman"/>
          <w:color w:val="auto"/>
          <w:kern w:val="0"/>
          <w:szCs w:val="24"/>
          <w:lang w:val="en-GB" w:eastAsia="en-GB"/>
        </w:rPr>
        <w:t>I don’t think we can actually</w:t>
      </w:r>
      <w:r w:rsidRPr="00253EA1">
        <w:rPr>
          <w:rFonts w:cs="Times New Roman"/>
          <w:color w:val="auto"/>
          <w:kern w:val="0"/>
          <w:szCs w:val="24"/>
          <w:lang w:val="en-GB" w:eastAsia="en-GB"/>
        </w:rPr>
        <w:t xml:space="preserve"> directly compare results from all three approaches</w:t>
      </w:r>
      <w:r>
        <w:rPr>
          <w:rFonts w:cs="Times New Roman"/>
          <w:color w:val="auto"/>
          <w:kern w:val="0"/>
          <w:szCs w:val="24"/>
          <w:lang w:val="en-GB" w:eastAsia="en-GB"/>
        </w:rPr>
        <w:t>.</w:t>
      </w:r>
      <w:r w:rsidRPr="00253EA1">
        <w:rPr>
          <w:rFonts w:cs="Times New Roman"/>
          <w:color w:val="auto"/>
          <w:kern w:val="0"/>
          <w:szCs w:val="24"/>
          <w:lang w:val="en-GB" w:eastAsia="en-GB"/>
        </w:rPr>
        <w:t xml:space="preserve"> For Optimus, all the sequences were </w:t>
      </w:r>
      <w:r>
        <w:rPr>
          <w:rFonts w:cs="Times New Roman"/>
          <w:color w:val="auto"/>
          <w:kern w:val="0"/>
          <w:szCs w:val="24"/>
          <w:lang w:val="en-GB" w:eastAsia="en-GB"/>
        </w:rPr>
        <w:t xml:space="preserve">also </w:t>
      </w:r>
      <w:r w:rsidRPr="00253EA1">
        <w:rPr>
          <w:rFonts w:cs="Times New Roman"/>
          <w:color w:val="auto"/>
          <w:kern w:val="0"/>
          <w:szCs w:val="24"/>
          <w:lang w:val="en-GB" w:eastAsia="en-GB"/>
        </w:rPr>
        <w:t>used to optimise the coefficients. </w:t>
      </w:r>
    </w:p>
  </w:comment>
  <w:comment w:id="913" w:author="JLM" w:date="2020-03-30T07:13:00Z" w:initials="JLM">
    <w:p w14:paraId="15C32911" w14:textId="7B0B2373" w:rsidR="001613D4" w:rsidRDefault="001613D4">
      <w:pPr>
        <w:pStyle w:val="CommentText"/>
      </w:pPr>
      <w:r>
        <w:rPr>
          <w:rStyle w:val="CommentReference"/>
        </w:rPr>
        <w:annotationRef/>
      </w:r>
      <w:r>
        <w:t xml:space="preserve">LL: And you will test this? As a </w:t>
      </w:r>
      <w:proofErr w:type="spellStart"/>
      <w:r>
        <w:t>referre</w:t>
      </w:r>
      <w:proofErr w:type="spellEnd"/>
      <w:r>
        <w:t xml:space="preserve"> I would ask for it</w:t>
      </w:r>
    </w:p>
    <w:p w14:paraId="5CA9673F" w14:textId="3BB64906" w:rsidR="001613D4" w:rsidRDefault="001613D4">
      <w:pPr>
        <w:pStyle w:val="CommentText"/>
      </w:pPr>
      <w:r>
        <w:t>JLM: Well, one day may be...</w:t>
      </w:r>
    </w:p>
  </w:comment>
  <w:comment w:id="924" w:author="jun.zhou@nju.edu.cn" w:date="2020-03-23T22:03:00Z" w:initials="j">
    <w:p w14:paraId="3426E9C2" w14:textId="345B3434" w:rsidR="001613D4" w:rsidRPr="00577225" w:rsidRDefault="001613D4">
      <w:pPr>
        <w:pStyle w:val="CommentText"/>
        <w:rPr>
          <w:rFonts w:eastAsiaTheme="minorEastAsia"/>
        </w:rPr>
      </w:pPr>
      <w:r>
        <w:rPr>
          <w:rStyle w:val="CommentReference"/>
        </w:rPr>
        <w:annotationRef/>
      </w:r>
      <w:r>
        <w:rPr>
          <w:rFonts w:eastAsiaTheme="minorEastAsia"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AB5AE2" w15:done="0"/>
  <w15:commentEx w15:paraId="6E5FB906" w15:paraIdParent="59AB5AE2" w15:done="0"/>
  <w15:commentEx w15:paraId="7307FAA9" w15:done="0"/>
  <w15:commentEx w15:paraId="19E677B9" w15:done="0"/>
  <w15:commentEx w15:paraId="2F0A91BD" w15:done="0"/>
  <w15:commentEx w15:paraId="676667DB" w15:done="0"/>
  <w15:commentEx w15:paraId="255125DB" w15:done="0"/>
  <w15:commentEx w15:paraId="2FFE1DEE" w15:done="0"/>
  <w15:commentEx w15:paraId="2854A527" w15:done="0"/>
  <w15:commentEx w15:paraId="1FF12F23" w15:done="0"/>
  <w15:commentEx w15:paraId="2EA3D6B0" w15:done="0"/>
  <w15:commentEx w15:paraId="4A3C49E4" w15:done="0"/>
  <w15:commentEx w15:paraId="097D76FE" w15:done="0"/>
  <w15:commentEx w15:paraId="60D217B2" w15:done="0"/>
  <w15:commentEx w15:paraId="313EFF62" w15:done="0"/>
  <w15:commentEx w15:paraId="71EBFA11" w15:done="0"/>
  <w15:commentEx w15:paraId="7C2E023A" w15:done="0"/>
  <w15:commentEx w15:paraId="3854754C" w15:done="0"/>
  <w15:commentEx w15:paraId="55BBD37A" w15:done="0"/>
  <w15:commentEx w15:paraId="32B0CECC" w15:done="0"/>
  <w15:commentEx w15:paraId="15C27952" w15:done="0"/>
  <w15:commentEx w15:paraId="6A1A9E2D" w15:done="0"/>
  <w15:commentEx w15:paraId="69BD01A7" w15:done="0"/>
  <w15:commentEx w15:paraId="31572C64" w15:done="0"/>
  <w15:commentEx w15:paraId="45DDF86A" w15:paraIdParent="31572C64" w15:done="0"/>
  <w15:commentEx w15:paraId="30828F9B" w15:done="0"/>
  <w15:commentEx w15:paraId="5364D16B" w15:done="0"/>
  <w15:commentEx w15:paraId="4FE56D6F" w15:done="0"/>
  <w15:commentEx w15:paraId="420AC805" w15:done="0"/>
  <w15:commentEx w15:paraId="64A59687" w15:done="0"/>
  <w15:commentEx w15:paraId="63015305" w15:done="0"/>
  <w15:commentEx w15:paraId="04C19210" w15:done="0"/>
  <w15:commentEx w15:paraId="246F0DDA" w15:done="0"/>
  <w15:commentEx w15:paraId="5CA9673F" w15:done="0"/>
  <w15:commentEx w15:paraId="1E15C614" w15:done="0"/>
  <w15:commentEx w15:paraId="3426E9C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AB5AE2" w16cid:durableId="2249685C"/>
  <w16cid:commentId w16cid:paraId="6E5FB906" w16cid:durableId="224968B4"/>
  <w16cid:commentId w16cid:paraId="7307FAA9" w16cid:durableId="2249685D"/>
  <w16cid:commentId w16cid:paraId="19E677B9" w16cid:durableId="2249685E"/>
  <w16cid:commentId w16cid:paraId="2F0A91BD" w16cid:durableId="2249685F"/>
  <w16cid:commentId w16cid:paraId="676667DB" w16cid:durableId="221FB254"/>
  <w16cid:commentId w16cid:paraId="255125DB" w16cid:durableId="22496861"/>
  <w16cid:commentId w16cid:paraId="2FFE1DEE" w16cid:durableId="221FB633"/>
  <w16cid:commentId w16cid:paraId="2854A527" w16cid:durableId="22496863"/>
  <w16cid:commentId w16cid:paraId="1FF12F23" w16cid:durableId="22496864"/>
  <w16cid:commentId w16cid:paraId="2EA3D6B0" w16cid:durableId="22496865"/>
  <w16cid:commentId w16cid:paraId="4A3C49E4" w16cid:durableId="22496866"/>
  <w16cid:commentId w16cid:paraId="097D76FE" w16cid:durableId="22496867"/>
  <w16cid:commentId w16cid:paraId="60D217B2" w16cid:durableId="22496868"/>
  <w16cid:commentId w16cid:paraId="313EFF62" w16cid:durableId="22498B32"/>
  <w16cid:commentId w16cid:paraId="71EBFA11" w16cid:durableId="22496869"/>
  <w16cid:commentId w16cid:paraId="7C2E023A" w16cid:durableId="2249686A"/>
  <w16cid:commentId w16cid:paraId="3854754C" w16cid:durableId="222C1932"/>
  <w16cid:commentId w16cid:paraId="55BBD37A" w16cid:durableId="222C195D"/>
  <w16cid:commentId w16cid:paraId="32B0CECC" w16cid:durableId="2249686D"/>
  <w16cid:commentId w16cid:paraId="15C27952" w16cid:durableId="222C1995"/>
  <w16cid:commentId w16cid:paraId="6A1A9E2D" w16cid:durableId="2249686F"/>
  <w16cid:commentId w16cid:paraId="69BD01A7" w16cid:durableId="22496870"/>
  <w16cid:commentId w16cid:paraId="31572C64" w16cid:durableId="22496871"/>
  <w16cid:commentId w16cid:paraId="45DDF86A" w16cid:durableId="2249967C"/>
  <w16cid:commentId w16cid:paraId="30828F9B" w16cid:durableId="22496872"/>
  <w16cid:commentId w16cid:paraId="5364D16B" w16cid:durableId="22496873"/>
  <w16cid:commentId w16cid:paraId="4FE56D6F" w16cid:durableId="22496874"/>
  <w16cid:commentId w16cid:paraId="420AC805" w16cid:durableId="22496875"/>
  <w16cid:commentId w16cid:paraId="64A59687" w16cid:durableId="222C1A12"/>
  <w16cid:commentId w16cid:paraId="63015305" w16cid:durableId="222C1A38"/>
  <w16cid:commentId w16cid:paraId="04C19210" w16cid:durableId="222C1A54"/>
  <w16cid:commentId w16cid:paraId="246F0DDA" w16cid:durableId="224B2F2A"/>
  <w16cid:commentId w16cid:paraId="5CA9673F" w16cid:durableId="222C1A90"/>
  <w16cid:commentId w16cid:paraId="1E15C614" w16cid:durableId="2249687A"/>
  <w16cid:commentId w16cid:paraId="3426E9C2" w16cid:durableId="2223B0CB"/>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AA01FE" w14:textId="77777777" w:rsidR="001613D4" w:rsidRDefault="001613D4" w:rsidP="00DE148D">
      <w:r>
        <w:separator/>
      </w:r>
    </w:p>
  </w:endnote>
  <w:endnote w:type="continuationSeparator" w:id="0">
    <w:p w14:paraId="6DA7A439" w14:textId="77777777" w:rsidR="001613D4" w:rsidRDefault="001613D4" w:rsidP="00DE1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Times New Roman"/>
    <w:panose1 w:val="00000000000000000000"/>
    <w:charset w:val="80"/>
    <w:family w:val="roman"/>
    <w:notTrueType/>
    <w:pitch w:val="default"/>
  </w:font>
  <w:font w:name="等线 Light">
    <w:altName w:val="Times New Roman"/>
    <w:panose1 w:val="00000000000000000000"/>
    <w:charset w:val="80"/>
    <w:family w:val="roman"/>
    <w:notTrueType/>
    <w:pitch w:val="default"/>
  </w:font>
  <w:font w:name="SimSun">
    <w:altName w:val="宋体"/>
    <w:charset w:val="86"/>
    <w:family w:val="auto"/>
    <w:pitch w:val="variable"/>
    <w:sig w:usb0="00000003" w:usb1="288F0000" w:usb2="00000016" w:usb3="00000000" w:csb0="00040001" w:csb1="00000000"/>
  </w:font>
  <w:font w:name="DengXian">
    <w:altName w:val="Arial Unicode MS"/>
    <w:charset w:val="86"/>
    <w:family w:val="auto"/>
    <w:pitch w:val="variable"/>
    <w:sig w:usb0="A00002BF" w:usb1="38CF7CFA" w:usb2="00000016" w:usb3="00000000" w:csb0="0004000F" w:csb1="00000000"/>
  </w:font>
  <w:font w:name="TimesNewRomanPS">
    <w:altName w:val="Times New Roman"/>
    <w:charset w:val="00"/>
    <w:family w:val="roman"/>
    <w:pitch w:val="default"/>
  </w:font>
  <w:font w:name="AdvOT8608a8d1+22">
    <w:altName w:val="Arial Unicode MS"/>
    <w:panose1 w:val="00000000000000000000"/>
    <w:charset w:val="80"/>
    <w:family w:val="auto"/>
    <w:notTrueType/>
    <w:pitch w:val="default"/>
    <w:sig w:usb0="00002A87" w:usb1="08070000" w:usb2="00000010" w:usb3="00000000" w:csb0="000201FF" w:csb1="00000000"/>
  </w:font>
  <w:font w:name="Times Roman">
    <w:altName w:val="Times New Roman"/>
    <w:panose1 w:val="00000500000000020000"/>
    <w:charset w:val="00"/>
    <w:family w:val="auto"/>
    <w:pitch w:val="variable"/>
    <w:sig w:usb0="E00002FF" w:usb1="5000205A" w:usb2="00000000" w:usb3="00000000" w:csb0="0000019F" w:csb1="00000000"/>
  </w:font>
  <w:font w:name="TimesNewRomanPSMT">
    <w:altName w:val="Times New Roman"/>
    <w:charset w:val="00"/>
    <w:family w:val="roman"/>
    <w:pitch w:val="default"/>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631526246"/>
      <w:docPartObj>
        <w:docPartGallery w:val="Page Numbers (Bottom of Page)"/>
        <w:docPartUnique/>
      </w:docPartObj>
    </w:sdtPr>
    <w:sdtEndPr>
      <w:rPr>
        <w:rStyle w:val="PageNumber"/>
      </w:rPr>
    </w:sdtEndPr>
    <w:sdtContent>
      <w:p w14:paraId="555209A6" w14:textId="57347751" w:rsidR="001613D4" w:rsidRDefault="001613D4" w:rsidP="009102F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6B0956" w14:textId="77777777" w:rsidR="001613D4" w:rsidRDefault="001613D4" w:rsidP="00D40F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C2732" w14:textId="430B3DD7" w:rsidR="001613D4" w:rsidRDefault="001613D4">
    <w:pPr>
      <w:pStyle w:val="Footer"/>
      <w:jc w:val="right"/>
    </w:pPr>
    <w:r>
      <w:rPr>
        <w:color w:val="4472C4" w:themeColor="accent1"/>
        <w:sz w:val="20"/>
        <w:szCs w:val="20"/>
        <w:lang w:val="zh-CN"/>
      </w:rPr>
      <w:t xml:space="preserve">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sidR="00106DD1">
      <w:rPr>
        <w:noProof/>
        <w:color w:val="4472C4" w:themeColor="accent1"/>
        <w:sz w:val="20"/>
        <w:szCs w:val="20"/>
      </w:rPr>
      <w:t>13</w:t>
    </w:r>
    <w:r>
      <w:rPr>
        <w:color w:val="4472C4" w:themeColor="accent1"/>
        <w:sz w:val="20"/>
        <w:szCs w:val="20"/>
      </w:rPr>
      <w:fldChar w:fldCharType="end"/>
    </w:r>
  </w:p>
  <w:p w14:paraId="029F1BE7" w14:textId="77777777" w:rsidR="001613D4" w:rsidRDefault="001613D4" w:rsidP="00D40F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2B49CD" w14:textId="77777777" w:rsidR="001613D4" w:rsidRDefault="001613D4" w:rsidP="00DE148D">
      <w:r>
        <w:separator/>
      </w:r>
    </w:p>
  </w:footnote>
  <w:footnote w:type="continuationSeparator" w:id="0">
    <w:p w14:paraId="4E940892" w14:textId="77777777" w:rsidR="001613D4" w:rsidRDefault="001613D4" w:rsidP="00DE148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A35DB7"/>
    <w:multiLevelType w:val="hybridMultilevel"/>
    <w:tmpl w:val="F3C8F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9400F9D"/>
    <w:multiLevelType w:val="hybridMultilevel"/>
    <w:tmpl w:val="74126B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B8517CE"/>
    <w:multiLevelType w:val="hybridMultilevel"/>
    <w:tmpl w:val="4454CDBA"/>
    <w:lvl w:ilvl="0" w:tplc="FD0087CC">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643E03"/>
    <w:multiLevelType w:val="hybridMultilevel"/>
    <w:tmpl w:val="57301F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8216EBD"/>
    <w:multiLevelType w:val="hybridMultilevel"/>
    <w:tmpl w:val="62525E58"/>
    <w:lvl w:ilvl="0" w:tplc="770A2B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132A2F"/>
    <w:multiLevelType w:val="hybridMultilevel"/>
    <w:tmpl w:val="497456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2222146"/>
    <w:multiLevelType w:val="multilevel"/>
    <w:tmpl w:val="5B74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4B6A88"/>
    <w:multiLevelType w:val="hybridMultilevel"/>
    <w:tmpl w:val="A1F00C38"/>
    <w:lvl w:ilvl="0" w:tplc="899CC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EE5B32"/>
    <w:multiLevelType w:val="multilevel"/>
    <w:tmpl w:val="874A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A00993"/>
    <w:multiLevelType w:val="hybridMultilevel"/>
    <w:tmpl w:val="4BF0BC22"/>
    <w:lvl w:ilvl="0" w:tplc="2B1AFFF0">
      <w:start w:val="1"/>
      <w:numFmt w:val="decimal"/>
      <w:lvlText w:val="%1"/>
      <w:lvlJc w:val="left"/>
      <w:pPr>
        <w:ind w:left="1060" w:hanging="7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5C0369D"/>
    <w:multiLevelType w:val="multilevel"/>
    <w:tmpl w:val="ECEC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4AC06F3"/>
    <w:multiLevelType w:val="multilevel"/>
    <w:tmpl w:val="A2CC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7B5686"/>
    <w:multiLevelType w:val="multilevel"/>
    <w:tmpl w:val="4AE8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4043731"/>
    <w:multiLevelType w:val="hybridMultilevel"/>
    <w:tmpl w:val="2BDC09CC"/>
    <w:lvl w:ilvl="0" w:tplc="CC8ED89A">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66A2DF2"/>
    <w:multiLevelType w:val="multilevel"/>
    <w:tmpl w:val="96E6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5CC605A"/>
    <w:multiLevelType w:val="multilevel"/>
    <w:tmpl w:val="7582644E"/>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FC44723"/>
    <w:multiLevelType w:val="hybridMultilevel"/>
    <w:tmpl w:val="84120BA8"/>
    <w:lvl w:ilvl="0" w:tplc="4A9483AA">
      <w:start w:val="1"/>
      <w:numFmt w:val="decimal"/>
      <w:lvlText w:val="(%1)"/>
      <w:lvlJc w:val="left"/>
      <w:pPr>
        <w:ind w:left="644" w:hanging="360"/>
      </w:pPr>
      <w:rPr>
        <w:rFonts w:hint="default"/>
        <w:sz w:val="18"/>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16"/>
  </w:num>
  <w:num w:numId="3">
    <w:abstractNumId w:val="17"/>
  </w:num>
  <w:num w:numId="4">
    <w:abstractNumId w:val="4"/>
  </w:num>
  <w:num w:numId="5">
    <w:abstractNumId w:val="5"/>
  </w:num>
  <w:num w:numId="6">
    <w:abstractNumId w:val="3"/>
  </w:num>
  <w:num w:numId="7">
    <w:abstractNumId w:val="10"/>
  </w:num>
  <w:num w:numId="8">
    <w:abstractNumId w:val="8"/>
  </w:num>
  <w:num w:numId="9">
    <w:abstractNumId w:val="1"/>
  </w:num>
  <w:num w:numId="10">
    <w:abstractNumId w:val="2"/>
  </w:num>
  <w:num w:numId="11">
    <w:abstractNumId w:val="6"/>
  </w:num>
  <w:num w:numId="12">
    <w:abstractNumId w:val="15"/>
  </w:num>
  <w:num w:numId="13">
    <w:abstractNumId w:val="11"/>
  </w:num>
  <w:num w:numId="14">
    <w:abstractNumId w:val="13"/>
  </w:num>
  <w:num w:numId="15">
    <w:abstractNumId w:val="12"/>
  </w:num>
  <w:num w:numId="16">
    <w:abstractNumId w:val="9"/>
  </w:num>
  <w:num w:numId="17">
    <w:abstractNumId w:val="7"/>
  </w:num>
  <w:num w:numId="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ezel Tamon">
    <w15:presenceInfo w15:providerId="AD" w15:userId="S::exet4759@ox.ac.uk::44007554-50ca-4098-8dc6-489223dab9a8"/>
  </w15:person>
  <w15:person w15:author="jun.zhou@nju.edu.cn">
    <w15:presenceInfo w15:providerId="Windows Live" w15:userId="603167957fa2c78a"/>
  </w15:person>
  <w15:person w15:author="JLM">
    <w15:presenceInfo w15:providerId="None" w15:userId="JL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trackRevisions/>
  <w:defaultTabStop w:val="420"/>
  <w:hyphenationZone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NAS&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ar0zdpzpd9axqe2vppvt0alxfdfxrv2d52e&quot;&gt;Loop permutation in i-motif&lt;record-ids&gt;&lt;item&gt;2&lt;/item&gt;&lt;item&gt;3&lt;/item&gt;&lt;item&gt;7&lt;/item&gt;&lt;item&gt;8&lt;/item&gt;&lt;item&gt;9&lt;/item&gt;&lt;item&gt;10&lt;/item&gt;&lt;item&gt;11&lt;/item&gt;&lt;item&gt;14&lt;/item&gt;&lt;item&gt;23&lt;/item&gt;&lt;item&gt;24&lt;/item&gt;&lt;item&gt;25&lt;/item&gt;&lt;item&gt;29&lt;/item&gt;&lt;item&gt;31&lt;/item&gt;&lt;item&gt;32&lt;/item&gt;&lt;item&gt;37&lt;/item&gt;&lt;item&gt;40&lt;/item&gt;&lt;item&gt;42&lt;/item&gt;&lt;item&gt;46&lt;/item&gt;&lt;item&gt;47&lt;/item&gt;&lt;item&gt;48&lt;/item&gt;&lt;item&gt;49&lt;/item&gt;&lt;item&gt;54&lt;/item&gt;&lt;item&gt;55&lt;/item&gt;&lt;item&gt;58&lt;/item&gt;&lt;item&gt;60&lt;/item&gt;&lt;item&gt;61&lt;/item&gt;&lt;item&gt;70&lt;/item&gt;&lt;item&gt;71&lt;/item&gt;&lt;item&gt;74&lt;/item&gt;&lt;item&gt;76&lt;/item&gt;&lt;item&gt;78&lt;/item&gt;&lt;item&gt;85&lt;/item&gt;&lt;item&gt;87&lt;/item&gt;&lt;item&gt;89&lt;/item&gt;&lt;item&gt;90&lt;/item&gt;&lt;item&gt;91&lt;/item&gt;&lt;item&gt;92&lt;/item&gt;&lt;item&gt;93&lt;/item&gt;&lt;item&gt;94&lt;/item&gt;&lt;item&gt;95&lt;/item&gt;&lt;item&gt;96&lt;/item&gt;&lt;item&gt;97&lt;/item&gt;&lt;item&gt;98&lt;/item&gt;&lt;item&gt;99&lt;/item&gt;&lt;item&gt;100&lt;/item&gt;&lt;item&gt;103&lt;/item&gt;&lt;item&gt;104&lt;/item&gt;&lt;/record-ids&gt;&lt;/item&gt;&lt;/Libraries&gt;"/>
  </w:docVars>
  <w:rsids>
    <w:rsidRoot w:val="00072C1E"/>
    <w:rsid w:val="00003488"/>
    <w:rsid w:val="0000354E"/>
    <w:rsid w:val="00003D98"/>
    <w:rsid w:val="00005307"/>
    <w:rsid w:val="00005424"/>
    <w:rsid w:val="000063F5"/>
    <w:rsid w:val="00006552"/>
    <w:rsid w:val="00007BDE"/>
    <w:rsid w:val="000108CB"/>
    <w:rsid w:val="0001315B"/>
    <w:rsid w:val="00013645"/>
    <w:rsid w:val="00013848"/>
    <w:rsid w:val="0001451F"/>
    <w:rsid w:val="0001456E"/>
    <w:rsid w:val="0001727C"/>
    <w:rsid w:val="00017D6B"/>
    <w:rsid w:val="00017FBA"/>
    <w:rsid w:val="000200CD"/>
    <w:rsid w:val="000225FB"/>
    <w:rsid w:val="00022E53"/>
    <w:rsid w:val="00026052"/>
    <w:rsid w:val="00026BEF"/>
    <w:rsid w:val="00031BB0"/>
    <w:rsid w:val="000320C2"/>
    <w:rsid w:val="00034BB5"/>
    <w:rsid w:val="00034EA0"/>
    <w:rsid w:val="00036EF2"/>
    <w:rsid w:val="00037C89"/>
    <w:rsid w:val="00037D78"/>
    <w:rsid w:val="00037D9C"/>
    <w:rsid w:val="00040498"/>
    <w:rsid w:val="00045004"/>
    <w:rsid w:val="00045E05"/>
    <w:rsid w:val="0004717E"/>
    <w:rsid w:val="00047207"/>
    <w:rsid w:val="00047425"/>
    <w:rsid w:val="00051E92"/>
    <w:rsid w:val="00052919"/>
    <w:rsid w:val="00053D39"/>
    <w:rsid w:val="00055294"/>
    <w:rsid w:val="00056109"/>
    <w:rsid w:val="000573F0"/>
    <w:rsid w:val="00062333"/>
    <w:rsid w:val="0006327C"/>
    <w:rsid w:val="00064552"/>
    <w:rsid w:val="00064C9D"/>
    <w:rsid w:val="000665F6"/>
    <w:rsid w:val="00070044"/>
    <w:rsid w:val="0007038B"/>
    <w:rsid w:val="00070DBD"/>
    <w:rsid w:val="00070E56"/>
    <w:rsid w:val="00071054"/>
    <w:rsid w:val="00072C1E"/>
    <w:rsid w:val="00073D2E"/>
    <w:rsid w:val="00074508"/>
    <w:rsid w:val="000749B5"/>
    <w:rsid w:val="00074CD1"/>
    <w:rsid w:val="000817C8"/>
    <w:rsid w:val="00081CD3"/>
    <w:rsid w:val="000844B3"/>
    <w:rsid w:val="00084638"/>
    <w:rsid w:val="0008511A"/>
    <w:rsid w:val="0008614F"/>
    <w:rsid w:val="00087E86"/>
    <w:rsid w:val="00090567"/>
    <w:rsid w:val="000914DB"/>
    <w:rsid w:val="000917AF"/>
    <w:rsid w:val="00091B10"/>
    <w:rsid w:val="000921D7"/>
    <w:rsid w:val="000934FE"/>
    <w:rsid w:val="0009601B"/>
    <w:rsid w:val="00097376"/>
    <w:rsid w:val="000A01E1"/>
    <w:rsid w:val="000A0E6A"/>
    <w:rsid w:val="000A1685"/>
    <w:rsid w:val="000A2FA2"/>
    <w:rsid w:val="000A3991"/>
    <w:rsid w:val="000A4CA7"/>
    <w:rsid w:val="000A67E6"/>
    <w:rsid w:val="000A7224"/>
    <w:rsid w:val="000B268A"/>
    <w:rsid w:val="000B40B8"/>
    <w:rsid w:val="000B4133"/>
    <w:rsid w:val="000B6B6A"/>
    <w:rsid w:val="000B6BED"/>
    <w:rsid w:val="000B74B4"/>
    <w:rsid w:val="000C13BF"/>
    <w:rsid w:val="000C3019"/>
    <w:rsid w:val="000C32B9"/>
    <w:rsid w:val="000C5567"/>
    <w:rsid w:val="000C5D3B"/>
    <w:rsid w:val="000C7437"/>
    <w:rsid w:val="000C7C33"/>
    <w:rsid w:val="000D00FC"/>
    <w:rsid w:val="000D1351"/>
    <w:rsid w:val="000D1C8B"/>
    <w:rsid w:val="000D1F14"/>
    <w:rsid w:val="000D20C9"/>
    <w:rsid w:val="000D263E"/>
    <w:rsid w:val="000D2EE6"/>
    <w:rsid w:val="000D527B"/>
    <w:rsid w:val="000D7EE1"/>
    <w:rsid w:val="000E0C3D"/>
    <w:rsid w:val="000E1827"/>
    <w:rsid w:val="000E22F0"/>
    <w:rsid w:val="000E3493"/>
    <w:rsid w:val="000E4664"/>
    <w:rsid w:val="000E5CB8"/>
    <w:rsid w:val="000E698F"/>
    <w:rsid w:val="000E6AA6"/>
    <w:rsid w:val="000E74BF"/>
    <w:rsid w:val="000E7859"/>
    <w:rsid w:val="000F07E1"/>
    <w:rsid w:val="000F1A18"/>
    <w:rsid w:val="000F2AB7"/>
    <w:rsid w:val="000F2B41"/>
    <w:rsid w:val="000F345E"/>
    <w:rsid w:val="000F42EA"/>
    <w:rsid w:val="000F7890"/>
    <w:rsid w:val="000F7C5E"/>
    <w:rsid w:val="00100300"/>
    <w:rsid w:val="001004AF"/>
    <w:rsid w:val="00100902"/>
    <w:rsid w:val="00100DD5"/>
    <w:rsid w:val="001023E9"/>
    <w:rsid w:val="00104234"/>
    <w:rsid w:val="001042FC"/>
    <w:rsid w:val="001056F3"/>
    <w:rsid w:val="00105C73"/>
    <w:rsid w:val="00105FEF"/>
    <w:rsid w:val="00106DD1"/>
    <w:rsid w:val="0010727C"/>
    <w:rsid w:val="00110688"/>
    <w:rsid w:val="00110AAC"/>
    <w:rsid w:val="00111177"/>
    <w:rsid w:val="00111DE8"/>
    <w:rsid w:val="00112B09"/>
    <w:rsid w:val="00112DD2"/>
    <w:rsid w:val="00114206"/>
    <w:rsid w:val="001149F1"/>
    <w:rsid w:val="00114EF3"/>
    <w:rsid w:val="001167E6"/>
    <w:rsid w:val="00116C60"/>
    <w:rsid w:val="00116D8F"/>
    <w:rsid w:val="001173EF"/>
    <w:rsid w:val="00120999"/>
    <w:rsid w:val="001228D8"/>
    <w:rsid w:val="001229F0"/>
    <w:rsid w:val="001238F4"/>
    <w:rsid w:val="001239D4"/>
    <w:rsid w:val="00124BE0"/>
    <w:rsid w:val="00126233"/>
    <w:rsid w:val="00126815"/>
    <w:rsid w:val="001271DD"/>
    <w:rsid w:val="0012738D"/>
    <w:rsid w:val="00131603"/>
    <w:rsid w:val="00132080"/>
    <w:rsid w:val="00132287"/>
    <w:rsid w:val="0013458A"/>
    <w:rsid w:val="0013479E"/>
    <w:rsid w:val="00134ADD"/>
    <w:rsid w:val="00135B6D"/>
    <w:rsid w:val="00135D43"/>
    <w:rsid w:val="00136ECF"/>
    <w:rsid w:val="001443D5"/>
    <w:rsid w:val="00146655"/>
    <w:rsid w:val="00146B28"/>
    <w:rsid w:val="0014752B"/>
    <w:rsid w:val="001503BE"/>
    <w:rsid w:val="00150C05"/>
    <w:rsid w:val="0015173C"/>
    <w:rsid w:val="0015176F"/>
    <w:rsid w:val="00152E44"/>
    <w:rsid w:val="001534C1"/>
    <w:rsid w:val="00155A19"/>
    <w:rsid w:val="00156399"/>
    <w:rsid w:val="00157145"/>
    <w:rsid w:val="00160BEC"/>
    <w:rsid w:val="00160E89"/>
    <w:rsid w:val="001613D4"/>
    <w:rsid w:val="0016149C"/>
    <w:rsid w:val="001631D9"/>
    <w:rsid w:val="0016450A"/>
    <w:rsid w:val="00164867"/>
    <w:rsid w:val="00164BD0"/>
    <w:rsid w:val="00165162"/>
    <w:rsid w:val="001670D7"/>
    <w:rsid w:val="0016756A"/>
    <w:rsid w:val="001676A8"/>
    <w:rsid w:val="0016792F"/>
    <w:rsid w:val="001738B1"/>
    <w:rsid w:val="00173A64"/>
    <w:rsid w:val="0017605E"/>
    <w:rsid w:val="00176326"/>
    <w:rsid w:val="00181F4B"/>
    <w:rsid w:val="0018363A"/>
    <w:rsid w:val="00185C10"/>
    <w:rsid w:val="001867A3"/>
    <w:rsid w:val="00190946"/>
    <w:rsid w:val="00190C41"/>
    <w:rsid w:val="0019152B"/>
    <w:rsid w:val="0019247F"/>
    <w:rsid w:val="00192586"/>
    <w:rsid w:val="00192ABF"/>
    <w:rsid w:val="00192DEC"/>
    <w:rsid w:val="0019767A"/>
    <w:rsid w:val="00197D7F"/>
    <w:rsid w:val="001A0744"/>
    <w:rsid w:val="001A2A5B"/>
    <w:rsid w:val="001A3146"/>
    <w:rsid w:val="001A4140"/>
    <w:rsid w:val="001A6100"/>
    <w:rsid w:val="001A66A1"/>
    <w:rsid w:val="001A732D"/>
    <w:rsid w:val="001A79B0"/>
    <w:rsid w:val="001A7C6C"/>
    <w:rsid w:val="001A7FA1"/>
    <w:rsid w:val="001B004C"/>
    <w:rsid w:val="001B1174"/>
    <w:rsid w:val="001B1355"/>
    <w:rsid w:val="001B30A4"/>
    <w:rsid w:val="001B4B73"/>
    <w:rsid w:val="001C1778"/>
    <w:rsid w:val="001C1DAF"/>
    <w:rsid w:val="001C22E1"/>
    <w:rsid w:val="001C2DD6"/>
    <w:rsid w:val="001C31AD"/>
    <w:rsid w:val="001C41D0"/>
    <w:rsid w:val="001C4772"/>
    <w:rsid w:val="001C5C50"/>
    <w:rsid w:val="001C6E08"/>
    <w:rsid w:val="001C7577"/>
    <w:rsid w:val="001D025B"/>
    <w:rsid w:val="001D0810"/>
    <w:rsid w:val="001D191D"/>
    <w:rsid w:val="001D25F1"/>
    <w:rsid w:val="001D29D1"/>
    <w:rsid w:val="001D300F"/>
    <w:rsid w:val="001D5627"/>
    <w:rsid w:val="001D6B6A"/>
    <w:rsid w:val="001D78FA"/>
    <w:rsid w:val="001E03C7"/>
    <w:rsid w:val="001E09A1"/>
    <w:rsid w:val="001E479B"/>
    <w:rsid w:val="001E4E97"/>
    <w:rsid w:val="001E74B8"/>
    <w:rsid w:val="001F1768"/>
    <w:rsid w:val="001F25C4"/>
    <w:rsid w:val="001F3C27"/>
    <w:rsid w:val="001F412F"/>
    <w:rsid w:val="001F53C9"/>
    <w:rsid w:val="001F740C"/>
    <w:rsid w:val="00201930"/>
    <w:rsid w:val="00202F64"/>
    <w:rsid w:val="00205681"/>
    <w:rsid w:val="002067B1"/>
    <w:rsid w:val="00211816"/>
    <w:rsid w:val="00213194"/>
    <w:rsid w:val="00213825"/>
    <w:rsid w:val="00213B73"/>
    <w:rsid w:val="00213BE6"/>
    <w:rsid w:val="002156B7"/>
    <w:rsid w:val="00215EF8"/>
    <w:rsid w:val="00216A0E"/>
    <w:rsid w:val="0022049B"/>
    <w:rsid w:val="002223E7"/>
    <w:rsid w:val="0022535C"/>
    <w:rsid w:val="00225719"/>
    <w:rsid w:val="00225AC7"/>
    <w:rsid w:val="00227232"/>
    <w:rsid w:val="00230748"/>
    <w:rsid w:val="00230826"/>
    <w:rsid w:val="00230B95"/>
    <w:rsid w:val="00230FDD"/>
    <w:rsid w:val="00231AF6"/>
    <w:rsid w:val="00232129"/>
    <w:rsid w:val="00232D8C"/>
    <w:rsid w:val="0023346E"/>
    <w:rsid w:val="00235E91"/>
    <w:rsid w:val="00236366"/>
    <w:rsid w:val="00240BA4"/>
    <w:rsid w:val="00241A78"/>
    <w:rsid w:val="00244DCD"/>
    <w:rsid w:val="0024585F"/>
    <w:rsid w:val="0024655A"/>
    <w:rsid w:val="00246AF2"/>
    <w:rsid w:val="00251871"/>
    <w:rsid w:val="00252025"/>
    <w:rsid w:val="002521D6"/>
    <w:rsid w:val="00252D04"/>
    <w:rsid w:val="00252D71"/>
    <w:rsid w:val="00253EA1"/>
    <w:rsid w:val="00253F87"/>
    <w:rsid w:val="002550E5"/>
    <w:rsid w:val="002563CE"/>
    <w:rsid w:val="00256720"/>
    <w:rsid w:val="00256C38"/>
    <w:rsid w:val="00260164"/>
    <w:rsid w:val="002602D2"/>
    <w:rsid w:val="00260599"/>
    <w:rsid w:val="00260A65"/>
    <w:rsid w:val="00260FE7"/>
    <w:rsid w:val="00261AAD"/>
    <w:rsid w:val="00262E21"/>
    <w:rsid w:val="002637B2"/>
    <w:rsid w:val="00264904"/>
    <w:rsid w:val="00264CA6"/>
    <w:rsid w:val="00265120"/>
    <w:rsid w:val="00267FB0"/>
    <w:rsid w:val="00270491"/>
    <w:rsid w:val="002715D9"/>
    <w:rsid w:val="002715FA"/>
    <w:rsid w:val="00271F00"/>
    <w:rsid w:val="00272D0F"/>
    <w:rsid w:val="002744FA"/>
    <w:rsid w:val="00275413"/>
    <w:rsid w:val="00275553"/>
    <w:rsid w:val="00277F91"/>
    <w:rsid w:val="002822B8"/>
    <w:rsid w:val="0028238C"/>
    <w:rsid w:val="00282FE4"/>
    <w:rsid w:val="002839F9"/>
    <w:rsid w:val="00283B4C"/>
    <w:rsid w:val="00285A0C"/>
    <w:rsid w:val="00285B00"/>
    <w:rsid w:val="00285F15"/>
    <w:rsid w:val="00285F84"/>
    <w:rsid w:val="00286558"/>
    <w:rsid w:val="00286887"/>
    <w:rsid w:val="00290517"/>
    <w:rsid w:val="002909BA"/>
    <w:rsid w:val="0029106E"/>
    <w:rsid w:val="00292F3F"/>
    <w:rsid w:val="0029307F"/>
    <w:rsid w:val="00294580"/>
    <w:rsid w:val="002946CE"/>
    <w:rsid w:val="00295C3F"/>
    <w:rsid w:val="00296FE0"/>
    <w:rsid w:val="0029734E"/>
    <w:rsid w:val="002A0559"/>
    <w:rsid w:val="002A3BAD"/>
    <w:rsid w:val="002A78BC"/>
    <w:rsid w:val="002A7C4A"/>
    <w:rsid w:val="002A7C8B"/>
    <w:rsid w:val="002A7E42"/>
    <w:rsid w:val="002B0879"/>
    <w:rsid w:val="002B0BC9"/>
    <w:rsid w:val="002B0C99"/>
    <w:rsid w:val="002B1554"/>
    <w:rsid w:val="002B15F3"/>
    <w:rsid w:val="002B20CC"/>
    <w:rsid w:val="002B2BFF"/>
    <w:rsid w:val="002B2D73"/>
    <w:rsid w:val="002B2F7E"/>
    <w:rsid w:val="002B3852"/>
    <w:rsid w:val="002B3C6E"/>
    <w:rsid w:val="002B494E"/>
    <w:rsid w:val="002B7F8F"/>
    <w:rsid w:val="002C0397"/>
    <w:rsid w:val="002C252E"/>
    <w:rsid w:val="002C2530"/>
    <w:rsid w:val="002C2B44"/>
    <w:rsid w:val="002C6919"/>
    <w:rsid w:val="002C7395"/>
    <w:rsid w:val="002C742C"/>
    <w:rsid w:val="002C781E"/>
    <w:rsid w:val="002D159E"/>
    <w:rsid w:val="002D30BF"/>
    <w:rsid w:val="002D36E0"/>
    <w:rsid w:val="002D37D9"/>
    <w:rsid w:val="002D3A94"/>
    <w:rsid w:val="002D49FA"/>
    <w:rsid w:val="002D52D1"/>
    <w:rsid w:val="002E096C"/>
    <w:rsid w:val="002E3F7C"/>
    <w:rsid w:val="002E51A7"/>
    <w:rsid w:val="002E7876"/>
    <w:rsid w:val="002E7CF4"/>
    <w:rsid w:val="002F40FE"/>
    <w:rsid w:val="002F50F2"/>
    <w:rsid w:val="002F5FE9"/>
    <w:rsid w:val="002F61D2"/>
    <w:rsid w:val="002F6C7D"/>
    <w:rsid w:val="002F7219"/>
    <w:rsid w:val="00300254"/>
    <w:rsid w:val="00300BD7"/>
    <w:rsid w:val="00301FFB"/>
    <w:rsid w:val="0030207E"/>
    <w:rsid w:val="0030213B"/>
    <w:rsid w:val="00302C85"/>
    <w:rsid w:val="0030339C"/>
    <w:rsid w:val="00303911"/>
    <w:rsid w:val="003048B7"/>
    <w:rsid w:val="00305554"/>
    <w:rsid w:val="00307B25"/>
    <w:rsid w:val="00310182"/>
    <w:rsid w:val="0031074C"/>
    <w:rsid w:val="00310C39"/>
    <w:rsid w:val="003112C1"/>
    <w:rsid w:val="0031179C"/>
    <w:rsid w:val="00311988"/>
    <w:rsid w:val="00311C5D"/>
    <w:rsid w:val="003147C6"/>
    <w:rsid w:val="0031499F"/>
    <w:rsid w:val="00314C66"/>
    <w:rsid w:val="00314F41"/>
    <w:rsid w:val="00315EB1"/>
    <w:rsid w:val="003172CE"/>
    <w:rsid w:val="0031735D"/>
    <w:rsid w:val="00321683"/>
    <w:rsid w:val="00322158"/>
    <w:rsid w:val="00324981"/>
    <w:rsid w:val="0032517E"/>
    <w:rsid w:val="0032521C"/>
    <w:rsid w:val="0032750D"/>
    <w:rsid w:val="003304E7"/>
    <w:rsid w:val="003316DF"/>
    <w:rsid w:val="00331AEC"/>
    <w:rsid w:val="00332A9F"/>
    <w:rsid w:val="0033366E"/>
    <w:rsid w:val="00333B09"/>
    <w:rsid w:val="00333C7F"/>
    <w:rsid w:val="00333EB1"/>
    <w:rsid w:val="0033406A"/>
    <w:rsid w:val="00334DB1"/>
    <w:rsid w:val="00337659"/>
    <w:rsid w:val="0033779C"/>
    <w:rsid w:val="00340715"/>
    <w:rsid w:val="0034206B"/>
    <w:rsid w:val="0034381F"/>
    <w:rsid w:val="00343FE7"/>
    <w:rsid w:val="00345174"/>
    <w:rsid w:val="003455F3"/>
    <w:rsid w:val="00345B98"/>
    <w:rsid w:val="00347735"/>
    <w:rsid w:val="00352313"/>
    <w:rsid w:val="0035593A"/>
    <w:rsid w:val="00355A37"/>
    <w:rsid w:val="00356B51"/>
    <w:rsid w:val="00357385"/>
    <w:rsid w:val="00360CB8"/>
    <w:rsid w:val="00360CCA"/>
    <w:rsid w:val="00362026"/>
    <w:rsid w:val="00365F4B"/>
    <w:rsid w:val="003669E3"/>
    <w:rsid w:val="00370126"/>
    <w:rsid w:val="00371125"/>
    <w:rsid w:val="00373603"/>
    <w:rsid w:val="00375677"/>
    <w:rsid w:val="00376B57"/>
    <w:rsid w:val="00381838"/>
    <w:rsid w:val="00381922"/>
    <w:rsid w:val="00382E84"/>
    <w:rsid w:val="0038436A"/>
    <w:rsid w:val="00384670"/>
    <w:rsid w:val="003908D0"/>
    <w:rsid w:val="00390ADB"/>
    <w:rsid w:val="00392C7F"/>
    <w:rsid w:val="00393BF5"/>
    <w:rsid w:val="00395189"/>
    <w:rsid w:val="00396E0D"/>
    <w:rsid w:val="003A072F"/>
    <w:rsid w:val="003A0846"/>
    <w:rsid w:val="003A17B6"/>
    <w:rsid w:val="003A379B"/>
    <w:rsid w:val="003A4FF1"/>
    <w:rsid w:val="003A6B2E"/>
    <w:rsid w:val="003A705C"/>
    <w:rsid w:val="003B1C64"/>
    <w:rsid w:val="003B2C1B"/>
    <w:rsid w:val="003B3352"/>
    <w:rsid w:val="003B5BDD"/>
    <w:rsid w:val="003C0162"/>
    <w:rsid w:val="003C0BF0"/>
    <w:rsid w:val="003C20E8"/>
    <w:rsid w:val="003C21EC"/>
    <w:rsid w:val="003D08D4"/>
    <w:rsid w:val="003D32C9"/>
    <w:rsid w:val="003D5B93"/>
    <w:rsid w:val="003D6846"/>
    <w:rsid w:val="003D7C2C"/>
    <w:rsid w:val="003E2586"/>
    <w:rsid w:val="003E27E5"/>
    <w:rsid w:val="003E5566"/>
    <w:rsid w:val="003E580C"/>
    <w:rsid w:val="003E7675"/>
    <w:rsid w:val="003E7DB6"/>
    <w:rsid w:val="003F13D4"/>
    <w:rsid w:val="003F1CC0"/>
    <w:rsid w:val="003F4C9A"/>
    <w:rsid w:val="003F506A"/>
    <w:rsid w:val="003F614A"/>
    <w:rsid w:val="0040181E"/>
    <w:rsid w:val="00405763"/>
    <w:rsid w:val="00407620"/>
    <w:rsid w:val="00407AB6"/>
    <w:rsid w:val="00410602"/>
    <w:rsid w:val="00410E3C"/>
    <w:rsid w:val="00412D39"/>
    <w:rsid w:val="004136A5"/>
    <w:rsid w:val="004137CC"/>
    <w:rsid w:val="00413B0A"/>
    <w:rsid w:val="00414E53"/>
    <w:rsid w:val="00415FBA"/>
    <w:rsid w:val="004200DC"/>
    <w:rsid w:val="00421035"/>
    <w:rsid w:val="00421701"/>
    <w:rsid w:val="00422B8E"/>
    <w:rsid w:val="00422D11"/>
    <w:rsid w:val="004230ED"/>
    <w:rsid w:val="00425550"/>
    <w:rsid w:val="004258CD"/>
    <w:rsid w:val="00425E69"/>
    <w:rsid w:val="00426694"/>
    <w:rsid w:val="004275EC"/>
    <w:rsid w:val="004300CD"/>
    <w:rsid w:val="0043183D"/>
    <w:rsid w:val="00433F2A"/>
    <w:rsid w:val="004345EF"/>
    <w:rsid w:val="00435D41"/>
    <w:rsid w:val="004378C8"/>
    <w:rsid w:val="00437A12"/>
    <w:rsid w:val="00440BE6"/>
    <w:rsid w:val="00442DDA"/>
    <w:rsid w:val="00444189"/>
    <w:rsid w:val="004442ED"/>
    <w:rsid w:val="00444813"/>
    <w:rsid w:val="00450E59"/>
    <w:rsid w:val="004516C4"/>
    <w:rsid w:val="004521DC"/>
    <w:rsid w:val="00455249"/>
    <w:rsid w:val="004552EC"/>
    <w:rsid w:val="0045588B"/>
    <w:rsid w:val="00455DA2"/>
    <w:rsid w:val="004568B9"/>
    <w:rsid w:val="00460BAA"/>
    <w:rsid w:val="00461A88"/>
    <w:rsid w:val="00461D02"/>
    <w:rsid w:val="004632DA"/>
    <w:rsid w:val="00463706"/>
    <w:rsid w:val="00464566"/>
    <w:rsid w:val="00464A54"/>
    <w:rsid w:val="004668B6"/>
    <w:rsid w:val="00466929"/>
    <w:rsid w:val="00466E87"/>
    <w:rsid w:val="00467F54"/>
    <w:rsid w:val="00471424"/>
    <w:rsid w:val="004755F9"/>
    <w:rsid w:val="00475A8A"/>
    <w:rsid w:val="00476B3C"/>
    <w:rsid w:val="004778B0"/>
    <w:rsid w:val="00480709"/>
    <w:rsid w:val="00481B14"/>
    <w:rsid w:val="004830C7"/>
    <w:rsid w:val="004833B1"/>
    <w:rsid w:val="00484085"/>
    <w:rsid w:val="0048514E"/>
    <w:rsid w:val="00486013"/>
    <w:rsid w:val="00486392"/>
    <w:rsid w:val="00486A2F"/>
    <w:rsid w:val="00486E89"/>
    <w:rsid w:val="00487B9C"/>
    <w:rsid w:val="00490527"/>
    <w:rsid w:val="00490C46"/>
    <w:rsid w:val="004924BD"/>
    <w:rsid w:val="0049550E"/>
    <w:rsid w:val="00495AD7"/>
    <w:rsid w:val="0049604E"/>
    <w:rsid w:val="004963B8"/>
    <w:rsid w:val="00497461"/>
    <w:rsid w:val="004974E5"/>
    <w:rsid w:val="00497E08"/>
    <w:rsid w:val="004A043D"/>
    <w:rsid w:val="004A0AAD"/>
    <w:rsid w:val="004A0E20"/>
    <w:rsid w:val="004A1779"/>
    <w:rsid w:val="004A2A33"/>
    <w:rsid w:val="004A3260"/>
    <w:rsid w:val="004A35E6"/>
    <w:rsid w:val="004A3EF6"/>
    <w:rsid w:val="004A46DD"/>
    <w:rsid w:val="004A4EB7"/>
    <w:rsid w:val="004A6D35"/>
    <w:rsid w:val="004A6E28"/>
    <w:rsid w:val="004A7A82"/>
    <w:rsid w:val="004B0BD3"/>
    <w:rsid w:val="004B0D68"/>
    <w:rsid w:val="004B2E3E"/>
    <w:rsid w:val="004B557E"/>
    <w:rsid w:val="004B5B92"/>
    <w:rsid w:val="004B5E16"/>
    <w:rsid w:val="004B74E5"/>
    <w:rsid w:val="004C04ED"/>
    <w:rsid w:val="004C05D0"/>
    <w:rsid w:val="004C1EFB"/>
    <w:rsid w:val="004C2D5F"/>
    <w:rsid w:val="004C5F40"/>
    <w:rsid w:val="004C7A44"/>
    <w:rsid w:val="004D0981"/>
    <w:rsid w:val="004D177A"/>
    <w:rsid w:val="004D366B"/>
    <w:rsid w:val="004D3C5F"/>
    <w:rsid w:val="004D400A"/>
    <w:rsid w:val="004D42FF"/>
    <w:rsid w:val="004D5C12"/>
    <w:rsid w:val="004D5DCB"/>
    <w:rsid w:val="004D6917"/>
    <w:rsid w:val="004E22B3"/>
    <w:rsid w:val="004E2D9C"/>
    <w:rsid w:val="004E4A6A"/>
    <w:rsid w:val="004E4C5B"/>
    <w:rsid w:val="004E6C62"/>
    <w:rsid w:val="004F061F"/>
    <w:rsid w:val="004F1103"/>
    <w:rsid w:val="004F247D"/>
    <w:rsid w:val="004F25EC"/>
    <w:rsid w:val="004F361F"/>
    <w:rsid w:val="004F3EB4"/>
    <w:rsid w:val="004F3F84"/>
    <w:rsid w:val="004F4AA2"/>
    <w:rsid w:val="004F61C9"/>
    <w:rsid w:val="004F6712"/>
    <w:rsid w:val="004F6A3E"/>
    <w:rsid w:val="004F7B3D"/>
    <w:rsid w:val="00501636"/>
    <w:rsid w:val="00501752"/>
    <w:rsid w:val="005123DE"/>
    <w:rsid w:val="0051391C"/>
    <w:rsid w:val="00514531"/>
    <w:rsid w:val="00515269"/>
    <w:rsid w:val="0051649C"/>
    <w:rsid w:val="00516BFB"/>
    <w:rsid w:val="00517D0A"/>
    <w:rsid w:val="005203D1"/>
    <w:rsid w:val="00521AB4"/>
    <w:rsid w:val="00523828"/>
    <w:rsid w:val="0052567B"/>
    <w:rsid w:val="00525FFF"/>
    <w:rsid w:val="00526960"/>
    <w:rsid w:val="00526AB2"/>
    <w:rsid w:val="005270F2"/>
    <w:rsid w:val="0053017E"/>
    <w:rsid w:val="0053253D"/>
    <w:rsid w:val="00532977"/>
    <w:rsid w:val="00533F35"/>
    <w:rsid w:val="005344BB"/>
    <w:rsid w:val="00535B54"/>
    <w:rsid w:val="005377E1"/>
    <w:rsid w:val="00537B6D"/>
    <w:rsid w:val="00537CA0"/>
    <w:rsid w:val="00541107"/>
    <w:rsid w:val="005421D7"/>
    <w:rsid w:val="00542A25"/>
    <w:rsid w:val="00542F27"/>
    <w:rsid w:val="00543202"/>
    <w:rsid w:val="00545E0A"/>
    <w:rsid w:val="00546A8D"/>
    <w:rsid w:val="005475D7"/>
    <w:rsid w:val="005502FC"/>
    <w:rsid w:val="005504C4"/>
    <w:rsid w:val="00550AAF"/>
    <w:rsid w:val="0055304C"/>
    <w:rsid w:val="00553FC5"/>
    <w:rsid w:val="00555683"/>
    <w:rsid w:val="00556639"/>
    <w:rsid w:val="00560585"/>
    <w:rsid w:val="00560B24"/>
    <w:rsid w:val="00560CAE"/>
    <w:rsid w:val="005635F9"/>
    <w:rsid w:val="00563E70"/>
    <w:rsid w:val="0056439A"/>
    <w:rsid w:val="00565159"/>
    <w:rsid w:val="005709D1"/>
    <w:rsid w:val="00570B2A"/>
    <w:rsid w:val="005728AE"/>
    <w:rsid w:val="00572938"/>
    <w:rsid w:val="00573D03"/>
    <w:rsid w:val="0057607D"/>
    <w:rsid w:val="005769B9"/>
    <w:rsid w:val="00576E41"/>
    <w:rsid w:val="00576F11"/>
    <w:rsid w:val="00577225"/>
    <w:rsid w:val="005815F5"/>
    <w:rsid w:val="005843AE"/>
    <w:rsid w:val="00584AA5"/>
    <w:rsid w:val="0058706D"/>
    <w:rsid w:val="00587C2A"/>
    <w:rsid w:val="00587F1F"/>
    <w:rsid w:val="005902B0"/>
    <w:rsid w:val="00590F43"/>
    <w:rsid w:val="00592CBD"/>
    <w:rsid w:val="00593892"/>
    <w:rsid w:val="00593B83"/>
    <w:rsid w:val="00594476"/>
    <w:rsid w:val="005A0152"/>
    <w:rsid w:val="005A08D5"/>
    <w:rsid w:val="005A0F10"/>
    <w:rsid w:val="005A2B62"/>
    <w:rsid w:val="005A32C7"/>
    <w:rsid w:val="005A72D6"/>
    <w:rsid w:val="005B04D1"/>
    <w:rsid w:val="005B0F77"/>
    <w:rsid w:val="005B16B9"/>
    <w:rsid w:val="005B201D"/>
    <w:rsid w:val="005B3A64"/>
    <w:rsid w:val="005B4579"/>
    <w:rsid w:val="005B4A30"/>
    <w:rsid w:val="005B5678"/>
    <w:rsid w:val="005B5890"/>
    <w:rsid w:val="005B68D2"/>
    <w:rsid w:val="005B6912"/>
    <w:rsid w:val="005B7FB0"/>
    <w:rsid w:val="005C0C95"/>
    <w:rsid w:val="005C0FFD"/>
    <w:rsid w:val="005C25F6"/>
    <w:rsid w:val="005C4683"/>
    <w:rsid w:val="005C5882"/>
    <w:rsid w:val="005C62E4"/>
    <w:rsid w:val="005D0C99"/>
    <w:rsid w:val="005D0E36"/>
    <w:rsid w:val="005D1089"/>
    <w:rsid w:val="005D347E"/>
    <w:rsid w:val="005D627C"/>
    <w:rsid w:val="005D7962"/>
    <w:rsid w:val="005D7C89"/>
    <w:rsid w:val="005E0EAC"/>
    <w:rsid w:val="005E1421"/>
    <w:rsid w:val="005E1ADF"/>
    <w:rsid w:val="005E2786"/>
    <w:rsid w:val="005E3381"/>
    <w:rsid w:val="005E3BD3"/>
    <w:rsid w:val="005E3F22"/>
    <w:rsid w:val="005E462F"/>
    <w:rsid w:val="005E4662"/>
    <w:rsid w:val="005E4AA4"/>
    <w:rsid w:val="005E6472"/>
    <w:rsid w:val="005E64BB"/>
    <w:rsid w:val="005E68E7"/>
    <w:rsid w:val="005E6F45"/>
    <w:rsid w:val="005F05D3"/>
    <w:rsid w:val="005F0BDA"/>
    <w:rsid w:val="005F0D39"/>
    <w:rsid w:val="005F0FF7"/>
    <w:rsid w:val="005F16E6"/>
    <w:rsid w:val="005F1851"/>
    <w:rsid w:val="005F25B6"/>
    <w:rsid w:val="005F2BA9"/>
    <w:rsid w:val="005F2C98"/>
    <w:rsid w:val="005F3E24"/>
    <w:rsid w:val="005F4417"/>
    <w:rsid w:val="005F4741"/>
    <w:rsid w:val="005F581E"/>
    <w:rsid w:val="005F590E"/>
    <w:rsid w:val="005F6BC7"/>
    <w:rsid w:val="005F6CB9"/>
    <w:rsid w:val="006003CE"/>
    <w:rsid w:val="00600C5A"/>
    <w:rsid w:val="006014CE"/>
    <w:rsid w:val="00602755"/>
    <w:rsid w:val="00604B70"/>
    <w:rsid w:val="00605707"/>
    <w:rsid w:val="00606B7C"/>
    <w:rsid w:val="00610018"/>
    <w:rsid w:val="0061024F"/>
    <w:rsid w:val="00611060"/>
    <w:rsid w:val="00611BAA"/>
    <w:rsid w:val="00612C2B"/>
    <w:rsid w:val="006143D3"/>
    <w:rsid w:val="00614A15"/>
    <w:rsid w:val="006153C0"/>
    <w:rsid w:val="00615819"/>
    <w:rsid w:val="00615B56"/>
    <w:rsid w:val="00615CCF"/>
    <w:rsid w:val="006176A3"/>
    <w:rsid w:val="006177A1"/>
    <w:rsid w:val="00617A23"/>
    <w:rsid w:val="00620B34"/>
    <w:rsid w:val="0062112E"/>
    <w:rsid w:val="00621E29"/>
    <w:rsid w:val="00621F8D"/>
    <w:rsid w:val="006224B9"/>
    <w:rsid w:val="006227D1"/>
    <w:rsid w:val="00622A4A"/>
    <w:rsid w:val="00623BB5"/>
    <w:rsid w:val="00623BD8"/>
    <w:rsid w:val="00627DC9"/>
    <w:rsid w:val="00630054"/>
    <w:rsid w:val="00630895"/>
    <w:rsid w:val="0063231C"/>
    <w:rsid w:val="006330F9"/>
    <w:rsid w:val="006338DF"/>
    <w:rsid w:val="00633D2B"/>
    <w:rsid w:val="0063502F"/>
    <w:rsid w:val="00636760"/>
    <w:rsid w:val="006371F3"/>
    <w:rsid w:val="00637E5F"/>
    <w:rsid w:val="00640B71"/>
    <w:rsid w:val="00641B59"/>
    <w:rsid w:val="00643FA2"/>
    <w:rsid w:val="00644377"/>
    <w:rsid w:val="006446B2"/>
    <w:rsid w:val="0064705B"/>
    <w:rsid w:val="006472DE"/>
    <w:rsid w:val="00647B0A"/>
    <w:rsid w:val="006523B1"/>
    <w:rsid w:val="00653974"/>
    <w:rsid w:val="00655C1C"/>
    <w:rsid w:val="00656326"/>
    <w:rsid w:val="00657020"/>
    <w:rsid w:val="0065739A"/>
    <w:rsid w:val="00660141"/>
    <w:rsid w:val="00660914"/>
    <w:rsid w:val="0066097C"/>
    <w:rsid w:val="00660E43"/>
    <w:rsid w:val="006616F9"/>
    <w:rsid w:val="00661DB8"/>
    <w:rsid w:val="00662C32"/>
    <w:rsid w:val="00662C82"/>
    <w:rsid w:val="00663BF5"/>
    <w:rsid w:val="00663F03"/>
    <w:rsid w:val="00664C94"/>
    <w:rsid w:val="006650CE"/>
    <w:rsid w:val="006655DF"/>
    <w:rsid w:val="006658B4"/>
    <w:rsid w:val="00665BDD"/>
    <w:rsid w:val="0066794F"/>
    <w:rsid w:val="00667FB2"/>
    <w:rsid w:val="00670D4E"/>
    <w:rsid w:val="00674AF2"/>
    <w:rsid w:val="00675FD1"/>
    <w:rsid w:val="00676024"/>
    <w:rsid w:val="0067626D"/>
    <w:rsid w:val="00676D59"/>
    <w:rsid w:val="00680063"/>
    <w:rsid w:val="00680C11"/>
    <w:rsid w:val="006838D1"/>
    <w:rsid w:val="00684245"/>
    <w:rsid w:val="0068464D"/>
    <w:rsid w:val="0068552B"/>
    <w:rsid w:val="00685E98"/>
    <w:rsid w:val="00686333"/>
    <w:rsid w:val="006871F3"/>
    <w:rsid w:val="00690661"/>
    <w:rsid w:val="00692054"/>
    <w:rsid w:val="00692DE0"/>
    <w:rsid w:val="006941A1"/>
    <w:rsid w:val="00696331"/>
    <w:rsid w:val="006968E4"/>
    <w:rsid w:val="00697630"/>
    <w:rsid w:val="006978D2"/>
    <w:rsid w:val="006A1647"/>
    <w:rsid w:val="006A2EB2"/>
    <w:rsid w:val="006A39A7"/>
    <w:rsid w:val="006A3E02"/>
    <w:rsid w:val="006A4B5F"/>
    <w:rsid w:val="006A5945"/>
    <w:rsid w:val="006A64F0"/>
    <w:rsid w:val="006A6649"/>
    <w:rsid w:val="006A71D1"/>
    <w:rsid w:val="006A7AE2"/>
    <w:rsid w:val="006A7CF5"/>
    <w:rsid w:val="006A7E2F"/>
    <w:rsid w:val="006B1E26"/>
    <w:rsid w:val="006B3249"/>
    <w:rsid w:val="006B3F94"/>
    <w:rsid w:val="006B4086"/>
    <w:rsid w:val="006B6471"/>
    <w:rsid w:val="006B7255"/>
    <w:rsid w:val="006B7559"/>
    <w:rsid w:val="006C02AA"/>
    <w:rsid w:val="006C07D7"/>
    <w:rsid w:val="006C1B53"/>
    <w:rsid w:val="006C2148"/>
    <w:rsid w:val="006C3EE6"/>
    <w:rsid w:val="006C462D"/>
    <w:rsid w:val="006C5A8F"/>
    <w:rsid w:val="006C6434"/>
    <w:rsid w:val="006C776B"/>
    <w:rsid w:val="006D027E"/>
    <w:rsid w:val="006D2A00"/>
    <w:rsid w:val="006D2DC3"/>
    <w:rsid w:val="006D33A9"/>
    <w:rsid w:val="006D3F68"/>
    <w:rsid w:val="006D5FCF"/>
    <w:rsid w:val="006D7A58"/>
    <w:rsid w:val="006D7FAD"/>
    <w:rsid w:val="006E02CC"/>
    <w:rsid w:val="006E0867"/>
    <w:rsid w:val="006E0BAB"/>
    <w:rsid w:val="006E16A6"/>
    <w:rsid w:val="006E26E0"/>
    <w:rsid w:val="006E2D88"/>
    <w:rsid w:val="006E3A23"/>
    <w:rsid w:val="006E5EBB"/>
    <w:rsid w:val="006E5EC3"/>
    <w:rsid w:val="006F09D3"/>
    <w:rsid w:val="006F0CE9"/>
    <w:rsid w:val="006F44A9"/>
    <w:rsid w:val="006F461B"/>
    <w:rsid w:val="006F48EB"/>
    <w:rsid w:val="006F4DC2"/>
    <w:rsid w:val="006F543E"/>
    <w:rsid w:val="006F7554"/>
    <w:rsid w:val="00700C58"/>
    <w:rsid w:val="007011BD"/>
    <w:rsid w:val="00701FB9"/>
    <w:rsid w:val="0070332B"/>
    <w:rsid w:val="007037CE"/>
    <w:rsid w:val="00703D30"/>
    <w:rsid w:val="007050FE"/>
    <w:rsid w:val="007053C4"/>
    <w:rsid w:val="00706C23"/>
    <w:rsid w:val="00707503"/>
    <w:rsid w:val="007138FE"/>
    <w:rsid w:val="00713FC6"/>
    <w:rsid w:val="007165F4"/>
    <w:rsid w:val="00720608"/>
    <w:rsid w:val="00722CCB"/>
    <w:rsid w:val="007237AE"/>
    <w:rsid w:val="0072431F"/>
    <w:rsid w:val="00724F62"/>
    <w:rsid w:val="007255E6"/>
    <w:rsid w:val="00726492"/>
    <w:rsid w:val="007264C6"/>
    <w:rsid w:val="00731412"/>
    <w:rsid w:val="00731EE3"/>
    <w:rsid w:val="00733504"/>
    <w:rsid w:val="00733ACC"/>
    <w:rsid w:val="0073579F"/>
    <w:rsid w:val="00736216"/>
    <w:rsid w:val="00736427"/>
    <w:rsid w:val="00737ECA"/>
    <w:rsid w:val="00740EEE"/>
    <w:rsid w:val="0074160E"/>
    <w:rsid w:val="0074291F"/>
    <w:rsid w:val="00742D1A"/>
    <w:rsid w:val="0074339C"/>
    <w:rsid w:val="007440A6"/>
    <w:rsid w:val="007459DD"/>
    <w:rsid w:val="00745D38"/>
    <w:rsid w:val="0074763E"/>
    <w:rsid w:val="00752BBD"/>
    <w:rsid w:val="00753963"/>
    <w:rsid w:val="00753ADB"/>
    <w:rsid w:val="00754EA5"/>
    <w:rsid w:val="00756531"/>
    <w:rsid w:val="0075676A"/>
    <w:rsid w:val="00756C3E"/>
    <w:rsid w:val="00757A94"/>
    <w:rsid w:val="00757AD6"/>
    <w:rsid w:val="00762718"/>
    <w:rsid w:val="00763DCA"/>
    <w:rsid w:val="007651B3"/>
    <w:rsid w:val="00765E4C"/>
    <w:rsid w:val="00765F0F"/>
    <w:rsid w:val="00767512"/>
    <w:rsid w:val="0076781C"/>
    <w:rsid w:val="007679CB"/>
    <w:rsid w:val="00770A19"/>
    <w:rsid w:val="00771009"/>
    <w:rsid w:val="00771F93"/>
    <w:rsid w:val="007732E4"/>
    <w:rsid w:val="00774030"/>
    <w:rsid w:val="00774CEE"/>
    <w:rsid w:val="00777038"/>
    <w:rsid w:val="00777B07"/>
    <w:rsid w:val="007810A0"/>
    <w:rsid w:val="00781B0A"/>
    <w:rsid w:val="007820E9"/>
    <w:rsid w:val="00782720"/>
    <w:rsid w:val="007836A7"/>
    <w:rsid w:val="00783D9A"/>
    <w:rsid w:val="0078425A"/>
    <w:rsid w:val="00787F1E"/>
    <w:rsid w:val="007913D9"/>
    <w:rsid w:val="0079195B"/>
    <w:rsid w:val="007919E7"/>
    <w:rsid w:val="007921BA"/>
    <w:rsid w:val="00792542"/>
    <w:rsid w:val="00794D0D"/>
    <w:rsid w:val="007956FC"/>
    <w:rsid w:val="00795EB0"/>
    <w:rsid w:val="00796E4D"/>
    <w:rsid w:val="00797FCF"/>
    <w:rsid w:val="007A0563"/>
    <w:rsid w:val="007A17C6"/>
    <w:rsid w:val="007A2620"/>
    <w:rsid w:val="007A3F29"/>
    <w:rsid w:val="007A4DC1"/>
    <w:rsid w:val="007A64B8"/>
    <w:rsid w:val="007A6B76"/>
    <w:rsid w:val="007A6CEF"/>
    <w:rsid w:val="007A7899"/>
    <w:rsid w:val="007B0319"/>
    <w:rsid w:val="007B0681"/>
    <w:rsid w:val="007B0B44"/>
    <w:rsid w:val="007B2116"/>
    <w:rsid w:val="007B3744"/>
    <w:rsid w:val="007B396B"/>
    <w:rsid w:val="007B3B54"/>
    <w:rsid w:val="007B58BA"/>
    <w:rsid w:val="007B5ED5"/>
    <w:rsid w:val="007B63AE"/>
    <w:rsid w:val="007B6B3E"/>
    <w:rsid w:val="007B732C"/>
    <w:rsid w:val="007B7DAC"/>
    <w:rsid w:val="007C0DA6"/>
    <w:rsid w:val="007C0E5A"/>
    <w:rsid w:val="007C1358"/>
    <w:rsid w:val="007C1A1E"/>
    <w:rsid w:val="007C2114"/>
    <w:rsid w:val="007C2DFC"/>
    <w:rsid w:val="007C372C"/>
    <w:rsid w:val="007C46D9"/>
    <w:rsid w:val="007C674E"/>
    <w:rsid w:val="007C7617"/>
    <w:rsid w:val="007D1485"/>
    <w:rsid w:val="007D22A4"/>
    <w:rsid w:val="007D2BD5"/>
    <w:rsid w:val="007D2C14"/>
    <w:rsid w:val="007D4247"/>
    <w:rsid w:val="007D50EE"/>
    <w:rsid w:val="007D53CC"/>
    <w:rsid w:val="007D7EAA"/>
    <w:rsid w:val="007E03CA"/>
    <w:rsid w:val="007E0BEF"/>
    <w:rsid w:val="007E14AC"/>
    <w:rsid w:val="007E16B4"/>
    <w:rsid w:val="007E23C9"/>
    <w:rsid w:val="007E2C97"/>
    <w:rsid w:val="007E3878"/>
    <w:rsid w:val="007E38FC"/>
    <w:rsid w:val="007E6BF7"/>
    <w:rsid w:val="007E73BA"/>
    <w:rsid w:val="007E73F7"/>
    <w:rsid w:val="007F1701"/>
    <w:rsid w:val="007F1A27"/>
    <w:rsid w:val="007F20CC"/>
    <w:rsid w:val="007F2CA0"/>
    <w:rsid w:val="007F3741"/>
    <w:rsid w:val="007F43F6"/>
    <w:rsid w:val="007F5558"/>
    <w:rsid w:val="007F7266"/>
    <w:rsid w:val="007F73AE"/>
    <w:rsid w:val="007F7916"/>
    <w:rsid w:val="007F7E19"/>
    <w:rsid w:val="00800C83"/>
    <w:rsid w:val="00800CC5"/>
    <w:rsid w:val="00800FEC"/>
    <w:rsid w:val="00801BE4"/>
    <w:rsid w:val="00802A11"/>
    <w:rsid w:val="00805BD5"/>
    <w:rsid w:val="00810961"/>
    <w:rsid w:val="008118FA"/>
    <w:rsid w:val="00811D78"/>
    <w:rsid w:val="00814E8A"/>
    <w:rsid w:val="00815946"/>
    <w:rsid w:val="00817684"/>
    <w:rsid w:val="0082061C"/>
    <w:rsid w:val="00822861"/>
    <w:rsid w:val="008254AE"/>
    <w:rsid w:val="00826675"/>
    <w:rsid w:val="0083039F"/>
    <w:rsid w:val="008316C9"/>
    <w:rsid w:val="0083457A"/>
    <w:rsid w:val="0083499E"/>
    <w:rsid w:val="008350D8"/>
    <w:rsid w:val="008355F7"/>
    <w:rsid w:val="00836F85"/>
    <w:rsid w:val="00837772"/>
    <w:rsid w:val="0084044D"/>
    <w:rsid w:val="008404F8"/>
    <w:rsid w:val="008406E8"/>
    <w:rsid w:val="0084078F"/>
    <w:rsid w:val="00842920"/>
    <w:rsid w:val="00842CEB"/>
    <w:rsid w:val="00843E35"/>
    <w:rsid w:val="00846C49"/>
    <w:rsid w:val="00847C85"/>
    <w:rsid w:val="00847FC5"/>
    <w:rsid w:val="008519F6"/>
    <w:rsid w:val="008529E8"/>
    <w:rsid w:val="008537E8"/>
    <w:rsid w:val="008546FE"/>
    <w:rsid w:val="00854EC2"/>
    <w:rsid w:val="00856308"/>
    <w:rsid w:val="0085786C"/>
    <w:rsid w:val="00857B1C"/>
    <w:rsid w:val="00857F3D"/>
    <w:rsid w:val="0086120A"/>
    <w:rsid w:val="00862ED0"/>
    <w:rsid w:val="0086625E"/>
    <w:rsid w:val="00870D13"/>
    <w:rsid w:val="00874B98"/>
    <w:rsid w:val="00875FD2"/>
    <w:rsid w:val="0087727F"/>
    <w:rsid w:val="00880E47"/>
    <w:rsid w:val="00880F86"/>
    <w:rsid w:val="00881471"/>
    <w:rsid w:val="00882347"/>
    <w:rsid w:val="008828DE"/>
    <w:rsid w:val="0088367A"/>
    <w:rsid w:val="00884450"/>
    <w:rsid w:val="00885841"/>
    <w:rsid w:val="00886373"/>
    <w:rsid w:val="00886B70"/>
    <w:rsid w:val="00890502"/>
    <w:rsid w:val="00891356"/>
    <w:rsid w:val="0089239C"/>
    <w:rsid w:val="008924CC"/>
    <w:rsid w:val="00893986"/>
    <w:rsid w:val="00893D53"/>
    <w:rsid w:val="00893E3A"/>
    <w:rsid w:val="008965C7"/>
    <w:rsid w:val="00897D9D"/>
    <w:rsid w:val="008A0F52"/>
    <w:rsid w:val="008A1090"/>
    <w:rsid w:val="008A13D9"/>
    <w:rsid w:val="008A1406"/>
    <w:rsid w:val="008A1BB9"/>
    <w:rsid w:val="008A255E"/>
    <w:rsid w:val="008A3549"/>
    <w:rsid w:val="008A4D98"/>
    <w:rsid w:val="008A5142"/>
    <w:rsid w:val="008A7211"/>
    <w:rsid w:val="008A7ECA"/>
    <w:rsid w:val="008B0822"/>
    <w:rsid w:val="008B17BF"/>
    <w:rsid w:val="008B36FD"/>
    <w:rsid w:val="008B5DE6"/>
    <w:rsid w:val="008B669A"/>
    <w:rsid w:val="008B718A"/>
    <w:rsid w:val="008B7367"/>
    <w:rsid w:val="008C02FE"/>
    <w:rsid w:val="008C0B14"/>
    <w:rsid w:val="008C1443"/>
    <w:rsid w:val="008C176A"/>
    <w:rsid w:val="008C1A5B"/>
    <w:rsid w:val="008C27F4"/>
    <w:rsid w:val="008C67C1"/>
    <w:rsid w:val="008D02E3"/>
    <w:rsid w:val="008D2417"/>
    <w:rsid w:val="008D3518"/>
    <w:rsid w:val="008D610D"/>
    <w:rsid w:val="008D7F33"/>
    <w:rsid w:val="008E01A6"/>
    <w:rsid w:val="008E05D8"/>
    <w:rsid w:val="008E0DD8"/>
    <w:rsid w:val="008E12FA"/>
    <w:rsid w:val="008E1302"/>
    <w:rsid w:val="008E3D73"/>
    <w:rsid w:val="008E440A"/>
    <w:rsid w:val="008E4BF1"/>
    <w:rsid w:val="008E6738"/>
    <w:rsid w:val="008F1A3C"/>
    <w:rsid w:val="008F1C2E"/>
    <w:rsid w:val="008F27E2"/>
    <w:rsid w:val="008F3505"/>
    <w:rsid w:val="008F3BA5"/>
    <w:rsid w:val="008F3D65"/>
    <w:rsid w:val="008F673C"/>
    <w:rsid w:val="008F6B63"/>
    <w:rsid w:val="009010DF"/>
    <w:rsid w:val="00901D4A"/>
    <w:rsid w:val="00901E5B"/>
    <w:rsid w:val="00902409"/>
    <w:rsid w:val="00902EA9"/>
    <w:rsid w:val="0090471F"/>
    <w:rsid w:val="00904E8F"/>
    <w:rsid w:val="00906BCC"/>
    <w:rsid w:val="00906F79"/>
    <w:rsid w:val="009073F0"/>
    <w:rsid w:val="009102F9"/>
    <w:rsid w:val="009106EF"/>
    <w:rsid w:val="00912F67"/>
    <w:rsid w:val="00913066"/>
    <w:rsid w:val="0091355A"/>
    <w:rsid w:val="009136D1"/>
    <w:rsid w:val="0091439D"/>
    <w:rsid w:val="009146C3"/>
    <w:rsid w:val="00914F97"/>
    <w:rsid w:val="0091561F"/>
    <w:rsid w:val="009163F9"/>
    <w:rsid w:val="00916423"/>
    <w:rsid w:val="00917251"/>
    <w:rsid w:val="009174B6"/>
    <w:rsid w:val="00917FBB"/>
    <w:rsid w:val="009202E5"/>
    <w:rsid w:val="009203FB"/>
    <w:rsid w:val="0092123D"/>
    <w:rsid w:val="0092167E"/>
    <w:rsid w:val="00922123"/>
    <w:rsid w:val="00922902"/>
    <w:rsid w:val="0092361B"/>
    <w:rsid w:val="0092380A"/>
    <w:rsid w:val="009239EE"/>
    <w:rsid w:val="009247E8"/>
    <w:rsid w:val="00924A11"/>
    <w:rsid w:val="00924BF8"/>
    <w:rsid w:val="00924EB4"/>
    <w:rsid w:val="009253E1"/>
    <w:rsid w:val="00926400"/>
    <w:rsid w:val="009300F2"/>
    <w:rsid w:val="009320C7"/>
    <w:rsid w:val="0093391D"/>
    <w:rsid w:val="00934D45"/>
    <w:rsid w:val="00934D65"/>
    <w:rsid w:val="00935C86"/>
    <w:rsid w:val="00940116"/>
    <w:rsid w:val="0094280A"/>
    <w:rsid w:val="009429C3"/>
    <w:rsid w:val="00944E60"/>
    <w:rsid w:val="00945289"/>
    <w:rsid w:val="009469BD"/>
    <w:rsid w:val="00946C86"/>
    <w:rsid w:val="00947755"/>
    <w:rsid w:val="00951FF6"/>
    <w:rsid w:val="009555FF"/>
    <w:rsid w:val="009561F2"/>
    <w:rsid w:val="0095625A"/>
    <w:rsid w:val="009563BE"/>
    <w:rsid w:val="009569A3"/>
    <w:rsid w:val="009575C7"/>
    <w:rsid w:val="00960A96"/>
    <w:rsid w:val="00960E66"/>
    <w:rsid w:val="00964C37"/>
    <w:rsid w:val="00966629"/>
    <w:rsid w:val="009667AE"/>
    <w:rsid w:val="00970883"/>
    <w:rsid w:val="00970957"/>
    <w:rsid w:val="009717C4"/>
    <w:rsid w:val="00971981"/>
    <w:rsid w:val="00973187"/>
    <w:rsid w:val="00974593"/>
    <w:rsid w:val="0097502A"/>
    <w:rsid w:val="00976943"/>
    <w:rsid w:val="009769E3"/>
    <w:rsid w:val="0097721C"/>
    <w:rsid w:val="00977343"/>
    <w:rsid w:val="00980C17"/>
    <w:rsid w:val="00985B71"/>
    <w:rsid w:val="00987F37"/>
    <w:rsid w:val="009928E8"/>
    <w:rsid w:val="00992B6B"/>
    <w:rsid w:val="00993579"/>
    <w:rsid w:val="009947F4"/>
    <w:rsid w:val="00994EFD"/>
    <w:rsid w:val="00995765"/>
    <w:rsid w:val="00995C5D"/>
    <w:rsid w:val="0099691B"/>
    <w:rsid w:val="009A0026"/>
    <w:rsid w:val="009A0174"/>
    <w:rsid w:val="009A0F8F"/>
    <w:rsid w:val="009A12F9"/>
    <w:rsid w:val="009A1AA2"/>
    <w:rsid w:val="009A38B9"/>
    <w:rsid w:val="009A451C"/>
    <w:rsid w:val="009A4CC6"/>
    <w:rsid w:val="009A5564"/>
    <w:rsid w:val="009B1FD3"/>
    <w:rsid w:val="009B32DD"/>
    <w:rsid w:val="009B4A70"/>
    <w:rsid w:val="009B6064"/>
    <w:rsid w:val="009B6F35"/>
    <w:rsid w:val="009B72A6"/>
    <w:rsid w:val="009C0B32"/>
    <w:rsid w:val="009C441E"/>
    <w:rsid w:val="009C5445"/>
    <w:rsid w:val="009C5DBC"/>
    <w:rsid w:val="009C79D3"/>
    <w:rsid w:val="009D02C3"/>
    <w:rsid w:val="009D0A9C"/>
    <w:rsid w:val="009D0CCB"/>
    <w:rsid w:val="009D19CC"/>
    <w:rsid w:val="009D1BE4"/>
    <w:rsid w:val="009D1C3B"/>
    <w:rsid w:val="009D1DBB"/>
    <w:rsid w:val="009D353F"/>
    <w:rsid w:val="009D687F"/>
    <w:rsid w:val="009D6DF8"/>
    <w:rsid w:val="009D7727"/>
    <w:rsid w:val="009E2053"/>
    <w:rsid w:val="009E2283"/>
    <w:rsid w:val="009E270A"/>
    <w:rsid w:val="009E2E6F"/>
    <w:rsid w:val="009E346D"/>
    <w:rsid w:val="009E4214"/>
    <w:rsid w:val="009E78E1"/>
    <w:rsid w:val="009E7B8D"/>
    <w:rsid w:val="009F1034"/>
    <w:rsid w:val="009F2C1B"/>
    <w:rsid w:val="009F35F4"/>
    <w:rsid w:val="009F3E04"/>
    <w:rsid w:val="009F4018"/>
    <w:rsid w:val="009F42B1"/>
    <w:rsid w:val="009F488D"/>
    <w:rsid w:val="009F4FFD"/>
    <w:rsid w:val="009F6F63"/>
    <w:rsid w:val="009F76FE"/>
    <w:rsid w:val="00A01C62"/>
    <w:rsid w:val="00A02F56"/>
    <w:rsid w:val="00A05222"/>
    <w:rsid w:val="00A068F2"/>
    <w:rsid w:val="00A078FF"/>
    <w:rsid w:val="00A1034D"/>
    <w:rsid w:val="00A10653"/>
    <w:rsid w:val="00A119D5"/>
    <w:rsid w:val="00A12116"/>
    <w:rsid w:val="00A12D01"/>
    <w:rsid w:val="00A144BE"/>
    <w:rsid w:val="00A1676C"/>
    <w:rsid w:val="00A16CB6"/>
    <w:rsid w:val="00A216FC"/>
    <w:rsid w:val="00A23843"/>
    <w:rsid w:val="00A267DF"/>
    <w:rsid w:val="00A26CE6"/>
    <w:rsid w:val="00A26FEA"/>
    <w:rsid w:val="00A33965"/>
    <w:rsid w:val="00A35914"/>
    <w:rsid w:val="00A35E9E"/>
    <w:rsid w:val="00A36240"/>
    <w:rsid w:val="00A368CD"/>
    <w:rsid w:val="00A400AF"/>
    <w:rsid w:val="00A4167E"/>
    <w:rsid w:val="00A41ADF"/>
    <w:rsid w:val="00A428E7"/>
    <w:rsid w:val="00A42D4D"/>
    <w:rsid w:val="00A42FC7"/>
    <w:rsid w:val="00A519DE"/>
    <w:rsid w:val="00A5274F"/>
    <w:rsid w:val="00A52B69"/>
    <w:rsid w:val="00A57E2D"/>
    <w:rsid w:val="00A60406"/>
    <w:rsid w:val="00A60AAD"/>
    <w:rsid w:val="00A61C1D"/>
    <w:rsid w:val="00A63086"/>
    <w:rsid w:val="00A6362A"/>
    <w:rsid w:val="00A63D9C"/>
    <w:rsid w:val="00A64AA8"/>
    <w:rsid w:val="00A6653A"/>
    <w:rsid w:val="00A7036C"/>
    <w:rsid w:val="00A70B44"/>
    <w:rsid w:val="00A70CE9"/>
    <w:rsid w:val="00A71B01"/>
    <w:rsid w:val="00A71B51"/>
    <w:rsid w:val="00A72162"/>
    <w:rsid w:val="00A73378"/>
    <w:rsid w:val="00A73E0E"/>
    <w:rsid w:val="00A74209"/>
    <w:rsid w:val="00A77F66"/>
    <w:rsid w:val="00A80588"/>
    <w:rsid w:val="00A80794"/>
    <w:rsid w:val="00A82A36"/>
    <w:rsid w:val="00A8304E"/>
    <w:rsid w:val="00A84716"/>
    <w:rsid w:val="00A85844"/>
    <w:rsid w:val="00A870DF"/>
    <w:rsid w:val="00A9067E"/>
    <w:rsid w:val="00A90C1C"/>
    <w:rsid w:val="00A91309"/>
    <w:rsid w:val="00A91CE7"/>
    <w:rsid w:val="00A91DF3"/>
    <w:rsid w:val="00A9329D"/>
    <w:rsid w:val="00A93F88"/>
    <w:rsid w:val="00A95891"/>
    <w:rsid w:val="00A966D9"/>
    <w:rsid w:val="00A966ED"/>
    <w:rsid w:val="00A96B98"/>
    <w:rsid w:val="00AA341F"/>
    <w:rsid w:val="00AA5DEF"/>
    <w:rsid w:val="00AA67DD"/>
    <w:rsid w:val="00AB0C45"/>
    <w:rsid w:val="00AB632C"/>
    <w:rsid w:val="00AC02D8"/>
    <w:rsid w:val="00AC0EE7"/>
    <w:rsid w:val="00AC2B33"/>
    <w:rsid w:val="00AC37FB"/>
    <w:rsid w:val="00AC3A4F"/>
    <w:rsid w:val="00AC3B0D"/>
    <w:rsid w:val="00AC46DA"/>
    <w:rsid w:val="00AC5DC5"/>
    <w:rsid w:val="00AC5ED5"/>
    <w:rsid w:val="00AC6905"/>
    <w:rsid w:val="00AD18D4"/>
    <w:rsid w:val="00AD1DB4"/>
    <w:rsid w:val="00AD233C"/>
    <w:rsid w:val="00AD35CC"/>
    <w:rsid w:val="00AD3BB3"/>
    <w:rsid w:val="00AD5185"/>
    <w:rsid w:val="00AD6500"/>
    <w:rsid w:val="00AD6E0A"/>
    <w:rsid w:val="00AD74B7"/>
    <w:rsid w:val="00AE293E"/>
    <w:rsid w:val="00AE2FC7"/>
    <w:rsid w:val="00AE4190"/>
    <w:rsid w:val="00AE4E3E"/>
    <w:rsid w:val="00AE5354"/>
    <w:rsid w:val="00AE6381"/>
    <w:rsid w:val="00AE645F"/>
    <w:rsid w:val="00AF040E"/>
    <w:rsid w:val="00AF106A"/>
    <w:rsid w:val="00AF15EC"/>
    <w:rsid w:val="00AF16C3"/>
    <w:rsid w:val="00AF52EF"/>
    <w:rsid w:val="00AF5316"/>
    <w:rsid w:val="00AF560E"/>
    <w:rsid w:val="00AF71EE"/>
    <w:rsid w:val="00AF747F"/>
    <w:rsid w:val="00B01202"/>
    <w:rsid w:val="00B01FB0"/>
    <w:rsid w:val="00B03D67"/>
    <w:rsid w:val="00B05B60"/>
    <w:rsid w:val="00B06260"/>
    <w:rsid w:val="00B0636F"/>
    <w:rsid w:val="00B071DD"/>
    <w:rsid w:val="00B0798B"/>
    <w:rsid w:val="00B10B28"/>
    <w:rsid w:val="00B10CC3"/>
    <w:rsid w:val="00B1182F"/>
    <w:rsid w:val="00B128D4"/>
    <w:rsid w:val="00B1383F"/>
    <w:rsid w:val="00B13CC2"/>
    <w:rsid w:val="00B1575A"/>
    <w:rsid w:val="00B164DC"/>
    <w:rsid w:val="00B213A6"/>
    <w:rsid w:val="00B2300B"/>
    <w:rsid w:val="00B246A0"/>
    <w:rsid w:val="00B249F4"/>
    <w:rsid w:val="00B251CA"/>
    <w:rsid w:val="00B26385"/>
    <w:rsid w:val="00B263F9"/>
    <w:rsid w:val="00B26A78"/>
    <w:rsid w:val="00B27651"/>
    <w:rsid w:val="00B27B6C"/>
    <w:rsid w:val="00B3205E"/>
    <w:rsid w:val="00B33185"/>
    <w:rsid w:val="00B34107"/>
    <w:rsid w:val="00B34A43"/>
    <w:rsid w:val="00B35048"/>
    <w:rsid w:val="00B36909"/>
    <w:rsid w:val="00B37427"/>
    <w:rsid w:val="00B37A2C"/>
    <w:rsid w:val="00B40663"/>
    <w:rsid w:val="00B40EBA"/>
    <w:rsid w:val="00B4330B"/>
    <w:rsid w:val="00B43EEA"/>
    <w:rsid w:val="00B440E8"/>
    <w:rsid w:val="00B44459"/>
    <w:rsid w:val="00B501D2"/>
    <w:rsid w:val="00B5034E"/>
    <w:rsid w:val="00B5067D"/>
    <w:rsid w:val="00B509E3"/>
    <w:rsid w:val="00B51752"/>
    <w:rsid w:val="00B51809"/>
    <w:rsid w:val="00B51938"/>
    <w:rsid w:val="00B5519E"/>
    <w:rsid w:val="00B5619E"/>
    <w:rsid w:val="00B5667B"/>
    <w:rsid w:val="00B56CA7"/>
    <w:rsid w:val="00B625D0"/>
    <w:rsid w:val="00B628FB"/>
    <w:rsid w:val="00B62CD6"/>
    <w:rsid w:val="00B63C2E"/>
    <w:rsid w:val="00B646E5"/>
    <w:rsid w:val="00B648C1"/>
    <w:rsid w:val="00B64D6D"/>
    <w:rsid w:val="00B65DA7"/>
    <w:rsid w:val="00B66281"/>
    <w:rsid w:val="00B71F5A"/>
    <w:rsid w:val="00B72710"/>
    <w:rsid w:val="00B73F37"/>
    <w:rsid w:val="00B74696"/>
    <w:rsid w:val="00B74913"/>
    <w:rsid w:val="00B7697C"/>
    <w:rsid w:val="00B810B3"/>
    <w:rsid w:val="00B81450"/>
    <w:rsid w:val="00B82FB2"/>
    <w:rsid w:val="00B83465"/>
    <w:rsid w:val="00B84737"/>
    <w:rsid w:val="00B8486C"/>
    <w:rsid w:val="00B87B91"/>
    <w:rsid w:val="00B90D7A"/>
    <w:rsid w:val="00B916B8"/>
    <w:rsid w:val="00B92F11"/>
    <w:rsid w:val="00B94C50"/>
    <w:rsid w:val="00B955F9"/>
    <w:rsid w:val="00B961CB"/>
    <w:rsid w:val="00B97944"/>
    <w:rsid w:val="00BA066D"/>
    <w:rsid w:val="00BA0788"/>
    <w:rsid w:val="00BA0BED"/>
    <w:rsid w:val="00BA1CE1"/>
    <w:rsid w:val="00BA2020"/>
    <w:rsid w:val="00BA419B"/>
    <w:rsid w:val="00BA4D17"/>
    <w:rsid w:val="00BA77F3"/>
    <w:rsid w:val="00BB35A3"/>
    <w:rsid w:val="00BB3C8F"/>
    <w:rsid w:val="00BB43B4"/>
    <w:rsid w:val="00BB58E6"/>
    <w:rsid w:val="00BB5E81"/>
    <w:rsid w:val="00BB6DDF"/>
    <w:rsid w:val="00BB6E7D"/>
    <w:rsid w:val="00BB7923"/>
    <w:rsid w:val="00BC081E"/>
    <w:rsid w:val="00BC1FDD"/>
    <w:rsid w:val="00BC2518"/>
    <w:rsid w:val="00BC25B8"/>
    <w:rsid w:val="00BC31A1"/>
    <w:rsid w:val="00BC34F8"/>
    <w:rsid w:val="00BC4C67"/>
    <w:rsid w:val="00BC61A5"/>
    <w:rsid w:val="00BC6256"/>
    <w:rsid w:val="00BC6C30"/>
    <w:rsid w:val="00BC7929"/>
    <w:rsid w:val="00BD095F"/>
    <w:rsid w:val="00BD10AC"/>
    <w:rsid w:val="00BD115B"/>
    <w:rsid w:val="00BD22A9"/>
    <w:rsid w:val="00BD3B9D"/>
    <w:rsid w:val="00BD3C0B"/>
    <w:rsid w:val="00BD4D26"/>
    <w:rsid w:val="00BD53A3"/>
    <w:rsid w:val="00BD59B4"/>
    <w:rsid w:val="00BD5DBD"/>
    <w:rsid w:val="00BD5E06"/>
    <w:rsid w:val="00BE03B3"/>
    <w:rsid w:val="00BE1242"/>
    <w:rsid w:val="00BE1A94"/>
    <w:rsid w:val="00BE2B53"/>
    <w:rsid w:val="00BE3299"/>
    <w:rsid w:val="00BE34FF"/>
    <w:rsid w:val="00BE79B8"/>
    <w:rsid w:val="00BF0D1B"/>
    <w:rsid w:val="00BF175D"/>
    <w:rsid w:val="00BF1DA4"/>
    <w:rsid w:val="00BF2B4D"/>
    <w:rsid w:val="00BF3C59"/>
    <w:rsid w:val="00BF3E3A"/>
    <w:rsid w:val="00BF41F1"/>
    <w:rsid w:val="00BF502A"/>
    <w:rsid w:val="00BF6010"/>
    <w:rsid w:val="00BF7338"/>
    <w:rsid w:val="00C000F0"/>
    <w:rsid w:val="00C00BEE"/>
    <w:rsid w:val="00C019E9"/>
    <w:rsid w:val="00C01A76"/>
    <w:rsid w:val="00C02204"/>
    <w:rsid w:val="00C02FC4"/>
    <w:rsid w:val="00C0350C"/>
    <w:rsid w:val="00C054D5"/>
    <w:rsid w:val="00C066DA"/>
    <w:rsid w:val="00C06A5C"/>
    <w:rsid w:val="00C10B26"/>
    <w:rsid w:val="00C10E12"/>
    <w:rsid w:val="00C11016"/>
    <w:rsid w:val="00C112F4"/>
    <w:rsid w:val="00C14981"/>
    <w:rsid w:val="00C151AB"/>
    <w:rsid w:val="00C15B2A"/>
    <w:rsid w:val="00C16F08"/>
    <w:rsid w:val="00C20DCB"/>
    <w:rsid w:val="00C21CD4"/>
    <w:rsid w:val="00C2218E"/>
    <w:rsid w:val="00C22466"/>
    <w:rsid w:val="00C227F8"/>
    <w:rsid w:val="00C231FD"/>
    <w:rsid w:val="00C23531"/>
    <w:rsid w:val="00C256FF"/>
    <w:rsid w:val="00C2691C"/>
    <w:rsid w:val="00C30544"/>
    <w:rsid w:val="00C30712"/>
    <w:rsid w:val="00C31330"/>
    <w:rsid w:val="00C32206"/>
    <w:rsid w:val="00C3254D"/>
    <w:rsid w:val="00C32A53"/>
    <w:rsid w:val="00C32DAD"/>
    <w:rsid w:val="00C34154"/>
    <w:rsid w:val="00C364DD"/>
    <w:rsid w:val="00C36BAD"/>
    <w:rsid w:val="00C379EF"/>
    <w:rsid w:val="00C37D66"/>
    <w:rsid w:val="00C40198"/>
    <w:rsid w:val="00C4075C"/>
    <w:rsid w:val="00C411C1"/>
    <w:rsid w:val="00C418D1"/>
    <w:rsid w:val="00C41D84"/>
    <w:rsid w:val="00C42DD2"/>
    <w:rsid w:val="00C4390A"/>
    <w:rsid w:val="00C43D51"/>
    <w:rsid w:val="00C43E74"/>
    <w:rsid w:val="00C44CA9"/>
    <w:rsid w:val="00C45B6A"/>
    <w:rsid w:val="00C45FBA"/>
    <w:rsid w:val="00C4692C"/>
    <w:rsid w:val="00C47F19"/>
    <w:rsid w:val="00C47FBE"/>
    <w:rsid w:val="00C516A6"/>
    <w:rsid w:val="00C557AA"/>
    <w:rsid w:val="00C60E31"/>
    <w:rsid w:val="00C60F52"/>
    <w:rsid w:val="00C61739"/>
    <w:rsid w:val="00C61894"/>
    <w:rsid w:val="00C61A7C"/>
    <w:rsid w:val="00C62A94"/>
    <w:rsid w:val="00C6478A"/>
    <w:rsid w:val="00C65E18"/>
    <w:rsid w:val="00C6793E"/>
    <w:rsid w:val="00C67D66"/>
    <w:rsid w:val="00C7015C"/>
    <w:rsid w:val="00C701CB"/>
    <w:rsid w:val="00C715D6"/>
    <w:rsid w:val="00C725E3"/>
    <w:rsid w:val="00C72B12"/>
    <w:rsid w:val="00C7455B"/>
    <w:rsid w:val="00C76EE3"/>
    <w:rsid w:val="00C812BA"/>
    <w:rsid w:val="00C82767"/>
    <w:rsid w:val="00C82CB9"/>
    <w:rsid w:val="00C82D17"/>
    <w:rsid w:val="00C8321C"/>
    <w:rsid w:val="00C857AC"/>
    <w:rsid w:val="00C87E10"/>
    <w:rsid w:val="00C91EBB"/>
    <w:rsid w:val="00C92255"/>
    <w:rsid w:val="00C92F9B"/>
    <w:rsid w:val="00C9445F"/>
    <w:rsid w:val="00C9595E"/>
    <w:rsid w:val="00C968CD"/>
    <w:rsid w:val="00C9702E"/>
    <w:rsid w:val="00C970FC"/>
    <w:rsid w:val="00CA0801"/>
    <w:rsid w:val="00CA111E"/>
    <w:rsid w:val="00CA2DAC"/>
    <w:rsid w:val="00CA40E8"/>
    <w:rsid w:val="00CA5720"/>
    <w:rsid w:val="00CA596C"/>
    <w:rsid w:val="00CA5E95"/>
    <w:rsid w:val="00CA5F31"/>
    <w:rsid w:val="00CA67AC"/>
    <w:rsid w:val="00CA7ED9"/>
    <w:rsid w:val="00CB1149"/>
    <w:rsid w:val="00CB222B"/>
    <w:rsid w:val="00CB35D9"/>
    <w:rsid w:val="00CB35EE"/>
    <w:rsid w:val="00CB6B12"/>
    <w:rsid w:val="00CB6CD4"/>
    <w:rsid w:val="00CC058F"/>
    <w:rsid w:val="00CC0B48"/>
    <w:rsid w:val="00CC3887"/>
    <w:rsid w:val="00CC3AF5"/>
    <w:rsid w:val="00CC3F0B"/>
    <w:rsid w:val="00CC4997"/>
    <w:rsid w:val="00CC62F9"/>
    <w:rsid w:val="00CC6777"/>
    <w:rsid w:val="00CC7715"/>
    <w:rsid w:val="00CD1DD3"/>
    <w:rsid w:val="00CD2C3E"/>
    <w:rsid w:val="00CD2DEE"/>
    <w:rsid w:val="00CD3EFC"/>
    <w:rsid w:val="00CD6854"/>
    <w:rsid w:val="00CE234A"/>
    <w:rsid w:val="00CE359C"/>
    <w:rsid w:val="00CE4020"/>
    <w:rsid w:val="00CE59D8"/>
    <w:rsid w:val="00CE62B5"/>
    <w:rsid w:val="00CE6A72"/>
    <w:rsid w:val="00CF194C"/>
    <w:rsid w:val="00CF1BBB"/>
    <w:rsid w:val="00CF3BEB"/>
    <w:rsid w:val="00CF421C"/>
    <w:rsid w:val="00D009B1"/>
    <w:rsid w:val="00D01A68"/>
    <w:rsid w:val="00D02C4B"/>
    <w:rsid w:val="00D04218"/>
    <w:rsid w:val="00D0482A"/>
    <w:rsid w:val="00D053B6"/>
    <w:rsid w:val="00D056C4"/>
    <w:rsid w:val="00D07B39"/>
    <w:rsid w:val="00D126A7"/>
    <w:rsid w:val="00D1316C"/>
    <w:rsid w:val="00D15299"/>
    <w:rsid w:val="00D15D1B"/>
    <w:rsid w:val="00D1684A"/>
    <w:rsid w:val="00D17800"/>
    <w:rsid w:val="00D17841"/>
    <w:rsid w:val="00D17AA4"/>
    <w:rsid w:val="00D20AA6"/>
    <w:rsid w:val="00D20E26"/>
    <w:rsid w:val="00D20F64"/>
    <w:rsid w:val="00D27633"/>
    <w:rsid w:val="00D27681"/>
    <w:rsid w:val="00D27DCE"/>
    <w:rsid w:val="00D31166"/>
    <w:rsid w:val="00D317C2"/>
    <w:rsid w:val="00D32E40"/>
    <w:rsid w:val="00D334B4"/>
    <w:rsid w:val="00D335B9"/>
    <w:rsid w:val="00D33C0F"/>
    <w:rsid w:val="00D3432C"/>
    <w:rsid w:val="00D35711"/>
    <w:rsid w:val="00D37669"/>
    <w:rsid w:val="00D40F1C"/>
    <w:rsid w:val="00D46CB1"/>
    <w:rsid w:val="00D50FD8"/>
    <w:rsid w:val="00D510B4"/>
    <w:rsid w:val="00D511CC"/>
    <w:rsid w:val="00D52D2F"/>
    <w:rsid w:val="00D566CD"/>
    <w:rsid w:val="00D5696F"/>
    <w:rsid w:val="00D6217A"/>
    <w:rsid w:val="00D64FED"/>
    <w:rsid w:val="00D64FF1"/>
    <w:rsid w:val="00D6631C"/>
    <w:rsid w:val="00D7073E"/>
    <w:rsid w:val="00D72C6A"/>
    <w:rsid w:val="00D75B93"/>
    <w:rsid w:val="00D7664A"/>
    <w:rsid w:val="00D77426"/>
    <w:rsid w:val="00D77C27"/>
    <w:rsid w:val="00D8008E"/>
    <w:rsid w:val="00D81089"/>
    <w:rsid w:val="00D81C85"/>
    <w:rsid w:val="00D83568"/>
    <w:rsid w:val="00D835AB"/>
    <w:rsid w:val="00D8475A"/>
    <w:rsid w:val="00D84DEE"/>
    <w:rsid w:val="00D850E8"/>
    <w:rsid w:val="00D8620C"/>
    <w:rsid w:val="00D866BB"/>
    <w:rsid w:val="00D87AD0"/>
    <w:rsid w:val="00D87CF7"/>
    <w:rsid w:val="00D87E7B"/>
    <w:rsid w:val="00D90655"/>
    <w:rsid w:val="00D9134F"/>
    <w:rsid w:val="00D91F84"/>
    <w:rsid w:val="00D92F5E"/>
    <w:rsid w:val="00D930F7"/>
    <w:rsid w:val="00D9401F"/>
    <w:rsid w:val="00D95A98"/>
    <w:rsid w:val="00D964CB"/>
    <w:rsid w:val="00D96787"/>
    <w:rsid w:val="00DA0516"/>
    <w:rsid w:val="00DA11E5"/>
    <w:rsid w:val="00DA190C"/>
    <w:rsid w:val="00DA461E"/>
    <w:rsid w:val="00DA4940"/>
    <w:rsid w:val="00DA5186"/>
    <w:rsid w:val="00DA53AA"/>
    <w:rsid w:val="00DA5E85"/>
    <w:rsid w:val="00DA786D"/>
    <w:rsid w:val="00DB0252"/>
    <w:rsid w:val="00DB0477"/>
    <w:rsid w:val="00DB0D74"/>
    <w:rsid w:val="00DB101A"/>
    <w:rsid w:val="00DB187B"/>
    <w:rsid w:val="00DB25C9"/>
    <w:rsid w:val="00DB32B0"/>
    <w:rsid w:val="00DB3AA4"/>
    <w:rsid w:val="00DB41ED"/>
    <w:rsid w:val="00DB43DD"/>
    <w:rsid w:val="00DB470E"/>
    <w:rsid w:val="00DB66DF"/>
    <w:rsid w:val="00DB6A98"/>
    <w:rsid w:val="00DC1A4C"/>
    <w:rsid w:val="00DC1D23"/>
    <w:rsid w:val="00DC1EB4"/>
    <w:rsid w:val="00DC2A45"/>
    <w:rsid w:val="00DC3433"/>
    <w:rsid w:val="00DC5301"/>
    <w:rsid w:val="00DC5D5C"/>
    <w:rsid w:val="00DC5F88"/>
    <w:rsid w:val="00DC6E21"/>
    <w:rsid w:val="00DC6ED1"/>
    <w:rsid w:val="00DC7B12"/>
    <w:rsid w:val="00DD0F86"/>
    <w:rsid w:val="00DD11A5"/>
    <w:rsid w:val="00DD1518"/>
    <w:rsid w:val="00DD3775"/>
    <w:rsid w:val="00DD4633"/>
    <w:rsid w:val="00DD4C04"/>
    <w:rsid w:val="00DD4DD1"/>
    <w:rsid w:val="00DD5D43"/>
    <w:rsid w:val="00DD6399"/>
    <w:rsid w:val="00DD7392"/>
    <w:rsid w:val="00DE08F4"/>
    <w:rsid w:val="00DE148D"/>
    <w:rsid w:val="00DE2092"/>
    <w:rsid w:val="00DE2C9F"/>
    <w:rsid w:val="00DE351A"/>
    <w:rsid w:val="00DE42BB"/>
    <w:rsid w:val="00DE4617"/>
    <w:rsid w:val="00DE4F0E"/>
    <w:rsid w:val="00DE4F7F"/>
    <w:rsid w:val="00DE54C3"/>
    <w:rsid w:val="00DE68D2"/>
    <w:rsid w:val="00DE7A1F"/>
    <w:rsid w:val="00DE7F6A"/>
    <w:rsid w:val="00DF01BF"/>
    <w:rsid w:val="00DF0BC6"/>
    <w:rsid w:val="00DF0C3D"/>
    <w:rsid w:val="00DF1BC4"/>
    <w:rsid w:val="00DF2448"/>
    <w:rsid w:val="00DF2E2C"/>
    <w:rsid w:val="00DF44BB"/>
    <w:rsid w:val="00DF6024"/>
    <w:rsid w:val="00DF740B"/>
    <w:rsid w:val="00E006AE"/>
    <w:rsid w:val="00E01F51"/>
    <w:rsid w:val="00E02933"/>
    <w:rsid w:val="00E03454"/>
    <w:rsid w:val="00E0360D"/>
    <w:rsid w:val="00E04BA8"/>
    <w:rsid w:val="00E04DB2"/>
    <w:rsid w:val="00E05F76"/>
    <w:rsid w:val="00E06E08"/>
    <w:rsid w:val="00E07519"/>
    <w:rsid w:val="00E07630"/>
    <w:rsid w:val="00E07CD4"/>
    <w:rsid w:val="00E10A6A"/>
    <w:rsid w:val="00E117E0"/>
    <w:rsid w:val="00E120D4"/>
    <w:rsid w:val="00E130F7"/>
    <w:rsid w:val="00E14555"/>
    <w:rsid w:val="00E148D2"/>
    <w:rsid w:val="00E21AF2"/>
    <w:rsid w:val="00E22337"/>
    <w:rsid w:val="00E2357B"/>
    <w:rsid w:val="00E23BD3"/>
    <w:rsid w:val="00E26887"/>
    <w:rsid w:val="00E26BAB"/>
    <w:rsid w:val="00E26FC4"/>
    <w:rsid w:val="00E27DDF"/>
    <w:rsid w:val="00E30CC6"/>
    <w:rsid w:val="00E31E20"/>
    <w:rsid w:val="00E31ED5"/>
    <w:rsid w:val="00E32FA8"/>
    <w:rsid w:val="00E3427A"/>
    <w:rsid w:val="00E35203"/>
    <w:rsid w:val="00E37C26"/>
    <w:rsid w:val="00E409F9"/>
    <w:rsid w:val="00E41A17"/>
    <w:rsid w:val="00E438B2"/>
    <w:rsid w:val="00E44727"/>
    <w:rsid w:val="00E44C08"/>
    <w:rsid w:val="00E45C9E"/>
    <w:rsid w:val="00E46622"/>
    <w:rsid w:val="00E51C47"/>
    <w:rsid w:val="00E523B1"/>
    <w:rsid w:val="00E524D4"/>
    <w:rsid w:val="00E53366"/>
    <w:rsid w:val="00E5445B"/>
    <w:rsid w:val="00E545FF"/>
    <w:rsid w:val="00E55905"/>
    <w:rsid w:val="00E604BA"/>
    <w:rsid w:val="00E6138F"/>
    <w:rsid w:val="00E63AB6"/>
    <w:rsid w:val="00E63BAB"/>
    <w:rsid w:val="00E640A8"/>
    <w:rsid w:val="00E64182"/>
    <w:rsid w:val="00E64EFC"/>
    <w:rsid w:val="00E6584B"/>
    <w:rsid w:val="00E6682C"/>
    <w:rsid w:val="00E714D7"/>
    <w:rsid w:val="00E730D6"/>
    <w:rsid w:val="00E73614"/>
    <w:rsid w:val="00E745C8"/>
    <w:rsid w:val="00E765DA"/>
    <w:rsid w:val="00E77230"/>
    <w:rsid w:val="00E8028F"/>
    <w:rsid w:val="00E82AB9"/>
    <w:rsid w:val="00E83F37"/>
    <w:rsid w:val="00E846C8"/>
    <w:rsid w:val="00E862D4"/>
    <w:rsid w:val="00E87E8E"/>
    <w:rsid w:val="00E9329E"/>
    <w:rsid w:val="00E93B21"/>
    <w:rsid w:val="00E97938"/>
    <w:rsid w:val="00E97B36"/>
    <w:rsid w:val="00EA11DB"/>
    <w:rsid w:val="00EA2B3B"/>
    <w:rsid w:val="00EA3665"/>
    <w:rsid w:val="00EA4829"/>
    <w:rsid w:val="00EA4E25"/>
    <w:rsid w:val="00EA6880"/>
    <w:rsid w:val="00EB0A9F"/>
    <w:rsid w:val="00EB112B"/>
    <w:rsid w:val="00EB136C"/>
    <w:rsid w:val="00EB15F0"/>
    <w:rsid w:val="00EB3303"/>
    <w:rsid w:val="00EB3439"/>
    <w:rsid w:val="00EB37B0"/>
    <w:rsid w:val="00EB45EA"/>
    <w:rsid w:val="00EB491A"/>
    <w:rsid w:val="00EB53CE"/>
    <w:rsid w:val="00EB5763"/>
    <w:rsid w:val="00EB5A14"/>
    <w:rsid w:val="00EB6E55"/>
    <w:rsid w:val="00EB6F02"/>
    <w:rsid w:val="00EB7B44"/>
    <w:rsid w:val="00EC21FE"/>
    <w:rsid w:val="00EC2C00"/>
    <w:rsid w:val="00EC52AD"/>
    <w:rsid w:val="00ED0A3D"/>
    <w:rsid w:val="00ED10E4"/>
    <w:rsid w:val="00ED2ABE"/>
    <w:rsid w:val="00ED2D1D"/>
    <w:rsid w:val="00ED3C49"/>
    <w:rsid w:val="00ED4BBC"/>
    <w:rsid w:val="00ED6BF6"/>
    <w:rsid w:val="00EE0EC0"/>
    <w:rsid w:val="00EE25C6"/>
    <w:rsid w:val="00EE3B4D"/>
    <w:rsid w:val="00EE3F42"/>
    <w:rsid w:val="00EE5415"/>
    <w:rsid w:val="00EE5680"/>
    <w:rsid w:val="00EE5FC3"/>
    <w:rsid w:val="00EE61EC"/>
    <w:rsid w:val="00EE74E6"/>
    <w:rsid w:val="00EF0606"/>
    <w:rsid w:val="00EF068A"/>
    <w:rsid w:val="00EF0E88"/>
    <w:rsid w:val="00EF12A1"/>
    <w:rsid w:val="00EF16EE"/>
    <w:rsid w:val="00EF223C"/>
    <w:rsid w:val="00EF30E4"/>
    <w:rsid w:val="00EF3BBB"/>
    <w:rsid w:val="00EF4870"/>
    <w:rsid w:val="00EF63EF"/>
    <w:rsid w:val="00EF745D"/>
    <w:rsid w:val="00EF7F8C"/>
    <w:rsid w:val="00F002C6"/>
    <w:rsid w:val="00F0094B"/>
    <w:rsid w:val="00F01638"/>
    <w:rsid w:val="00F01897"/>
    <w:rsid w:val="00F028F5"/>
    <w:rsid w:val="00F04A7C"/>
    <w:rsid w:val="00F04BF4"/>
    <w:rsid w:val="00F05968"/>
    <w:rsid w:val="00F06CB9"/>
    <w:rsid w:val="00F10017"/>
    <w:rsid w:val="00F11F16"/>
    <w:rsid w:val="00F1266C"/>
    <w:rsid w:val="00F13549"/>
    <w:rsid w:val="00F13D46"/>
    <w:rsid w:val="00F14FBC"/>
    <w:rsid w:val="00F1563E"/>
    <w:rsid w:val="00F17087"/>
    <w:rsid w:val="00F1765F"/>
    <w:rsid w:val="00F1781D"/>
    <w:rsid w:val="00F179E4"/>
    <w:rsid w:val="00F17DAF"/>
    <w:rsid w:val="00F20950"/>
    <w:rsid w:val="00F20EA0"/>
    <w:rsid w:val="00F22C84"/>
    <w:rsid w:val="00F234C2"/>
    <w:rsid w:val="00F25640"/>
    <w:rsid w:val="00F25A61"/>
    <w:rsid w:val="00F31E8F"/>
    <w:rsid w:val="00F33BA5"/>
    <w:rsid w:val="00F3434D"/>
    <w:rsid w:val="00F3569D"/>
    <w:rsid w:val="00F36880"/>
    <w:rsid w:val="00F37097"/>
    <w:rsid w:val="00F40340"/>
    <w:rsid w:val="00F40504"/>
    <w:rsid w:val="00F40B67"/>
    <w:rsid w:val="00F41734"/>
    <w:rsid w:val="00F4223B"/>
    <w:rsid w:val="00F42590"/>
    <w:rsid w:val="00F439F6"/>
    <w:rsid w:val="00F4431E"/>
    <w:rsid w:val="00F44510"/>
    <w:rsid w:val="00F44C8E"/>
    <w:rsid w:val="00F44E68"/>
    <w:rsid w:val="00F45B0F"/>
    <w:rsid w:val="00F4650A"/>
    <w:rsid w:val="00F46994"/>
    <w:rsid w:val="00F5075C"/>
    <w:rsid w:val="00F50A5D"/>
    <w:rsid w:val="00F5169B"/>
    <w:rsid w:val="00F51DCE"/>
    <w:rsid w:val="00F53C95"/>
    <w:rsid w:val="00F55E8F"/>
    <w:rsid w:val="00F55EB6"/>
    <w:rsid w:val="00F561F9"/>
    <w:rsid w:val="00F56F7F"/>
    <w:rsid w:val="00F57CFF"/>
    <w:rsid w:val="00F57E21"/>
    <w:rsid w:val="00F57E28"/>
    <w:rsid w:val="00F6006B"/>
    <w:rsid w:val="00F61276"/>
    <w:rsid w:val="00F61423"/>
    <w:rsid w:val="00F6176E"/>
    <w:rsid w:val="00F6376A"/>
    <w:rsid w:val="00F63C3D"/>
    <w:rsid w:val="00F63FEB"/>
    <w:rsid w:val="00F658BF"/>
    <w:rsid w:val="00F661FB"/>
    <w:rsid w:val="00F66AD3"/>
    <w:rsid w:val="00F707DF"/>
    <w:rsid w:val="00F708D0"/>
    <w:rsid w:val="00F70C90"/>
    <w:rsid w:val="00F7176F"/>
    <w:rsid w:val="00F72E6A"/>
    <w:rsid w:val="00F73507"/>
    <w:rsid w:val="00F73B4B"/>
    <w:rsid w:val="00F74481"/>
    <w:rsid w:val="00F74560"/>
    <w:rsid w:val="00F7526C"/>
    <w:rsid w:val="00F75988"/>
    <w:rsid w:val="00F766A5"/>
    <w:rsid w:val="00F77A63"/>
    <w:rsid w:val="00F8032F"/>
    <w:rsid w:val="00F81E69"/>
    <w:rsid w:val="00F8289B"/>
    <w:rsid w:val="00F82ABC"/>
    <w:rsid w:val="00F82DBD"/>
    <w:rsid w:val="00F82E24"/>
    <w:rsid w:val="00F84D11"/>
    <w:rsid w:val="00F856FF"/>
    <w:rsid w:val="00F8672A"/>
    <w:rsid w:val="00F87568"/>
    <w:rsid w:val="00F90757"/>
    <w:rsid w:val="00F9075F"/>
    <w:rsid w:val="00F9089F"/>
    <w:rsid w:val="00F92826"/>
    <w:rsid w:val="00F92E67"/>
    <w:rsid w:val="00F942F1"/>
    <w:rsid w:val="00F94D6C"/>
    <w:rsid w:val="00F96FFA"/>
    <w:rsid w:val="00FA0AA0"/>
    <w:rsid w:val="00FA1227"/>
    <w:rsid w:val="00FA448C"/>
    <w:rsid w:val="00FA5740"/>
    <w:rsid w:val="00FA5EB3"/>
    <w:rsid w:val="00FA677B"/>
    <w:rsid w:val="00FA72BF"/>
    <w:rsid w:val="00FA78BF"/>
    <w:rsid w:val="00FA7D32"/>
    <w:rsid w:val="00FB02AB"/>
    <w:rsid w:val="00FB070D"/>
    <w:rsid w:val="00FB22C7"/>
    <w:rsid w:val="00FB2E88"/>
    <w:rsid w:val="00FB31DF"/>
    <w:rsid w:val="00FB3B33"/>
    <w:rsid w:val="00FB4814"/>
    <w:rsid w:val="00FB53A0"/>
    <w:rsid w:val="00FB662E"/>
    <w:rsid w:val="00FB7693"/>
    <w:rsid w:val="00FB7847"/>
    <w:rsid w:val="00FC069F"/>
    <w:rsid w:val="00FC06BB"/>
    <w:rsid w:val="00FC2CFD"/>
    <w:rsid w:val="00FC2D36"/>
    <w:rsid w:val="00FC3AA6"/>
    <w:rsid w:val="00FC5232"/>
    <w:rsid w:val="00FC6277"/>
    <w:rsid w:val="00FC6DDE"/>
    <w:rsid w:val="00FC704C"/>
    <w:rsid w:val="00FC730C"/>
    <w:rsid w:val="00FC7466"/>
    <w:rsid w:val="00FC7E83"/>
    <w:rsid w:val="00FD12C8"/>
    <w:rsid w:val="00FD1C35"/>
    <w:rsid w:val="00FD21D8"/>
    <w:rsid w:val="00FD395D"/>
    <w:rsid w:val="00FD42EE"/>
    <w:rsid w:val="00FD764D"/>
    <w:rsid w:val="00FE02CF"/>
    <w:rsid w:val="00FE0C1D"/>
    <w:rsid w:val="00FE113F"/>
    <w:rsid w:val="00FE1548"/>
    <w:rsid w:val="00FE203B"/>
    <w:rsid w:val="00FE3197"/>
    <w:rsid w:val="00FE3A00"/>
    <w:rsid w:val="00FE5C9C"/>
    <w:rsid w:val="00FE77ED"/>
    <w:rsid w:val="00FE7FAC"/>
    <w:rsid w:val="00FF0F54"/>
    <w:rsid w:val="00FF15B7"/>
    <w:rsid w:val="00FF425D"/>
    <w:rsid w:val="00FF4D59"/>
    <w:rsid w:val="00FF4FED"/>
    <w:rsid w:val="00FF5454"/>
    <w:rsid w:val="00FF5D5D"/>
    <w:rsid w:val="00FF6083"/>
    <w:rsid w:val="00FF70D3"/>
    <w:rsid w:val="00FF7C8A"/>
    <w:rsid w:val="00FF7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70FC7AD"/>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7C26"/>
    <w:pPr>
      <w:widowControl w:val="0"/>
      <w:jc w:val="both"/>
    </w:pPr>
    <w:rPr>
      <w:rFonts w:ascii="Times New Roman" w:eastAsia="Times New Roman" w:hAnsi="Times New Roman"/>
      <w:color w:val="000000" w:themeColor="text1"/>
      <w:sz w:val="24"/>
    </w:rPr>
  </w:style>
  <w:style w:type="paragraph" w:styleId="Heading1">
    <w:name w:val="heading 1"/>
    <w:basedOn w:val="Normal"/>
    <w:next w:val="Normal"/>
    <w:link w:val="Heading1Char"/>
    <w:uiPriority w:val="9"/>
    <w:qFormat/>
    <w:rsid w:val="00B87B91"/>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B56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4">
    <w:name w:val="heading 4"/>
    <w:basedOn w:val="Normal"/>
    <w:next w:val="Normal"/>
    <w:link w:val="Heading4Char"/>
    <w:uiPriority w:val="9"/>
    <w:unhideWhenUsed/>
    <w:qFormat/>
    <w:rsid w:val="00173A6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148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E148D"/>
    <w:rPr>
      <w:sz w:val="18"/>
      <w:szCs w:val="18"/>
    </w:rPr>
  </w:style>
  <w:style w:type="paragraph" w:styleId="Footer">
    <w:name w:val="footer"/>
    <w:basedOn w:val="Normal"/>
    <w:link w:val="FooterChar"/>
    <w:uiPriority w:val="99"/>
    <w:unhideWhenUsed/>
    <w:rsid w:val="00DE148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E148D"/>
    <w:rPr>
      <w:sz w:val="18"/>
      <w:szCs w:val="18"/>
    </w:rPr>
  </w:style>
  <w:style w:type="table" w:styleId="TableGrid">
    <w:name w:val="Table Grid"/>
    <w:basedOn w:val="TableNormal"/>
    <w:uiPriority w:val="39"/>
    <w:rsid w:val="008814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81471"/>
    <w:rPr>
      <w:color w:val="808080"/>
    </w:rPr>
  </w:style>
  <w:style w:type="character" w:styleId="Hyperlink">
    <w:name w:val="Hyperlink"/>
    <w:basedOn w:val="DefaultParagraphFont"/>
    <w:uiPriority w:val="99"/>
    <w:unhideWhenUsed/>
    <w:rsid w:val="00DE4F7F"/>
    <w:rPr>
      <w:color w:val="0563C1"/>
      <w:u w:val="single"/>
    </w:rPr>
  </w:style>
  <w:style w:type="character" w:styleId="FollowedHyperlink">
    <w:name w:val="FollowedHyperlink"/>
    <w:basedOn w:val="DefaultParagraphFont"/>
    <w:uiPriority w:val="99"/>
    <w:semiHidden/>
    <w:unhideWhenUsed/>
    <w:rsid w:val="00DE4F7F"/>
    <w:rPr>
      <w:color w:val="954F72"/>
      <w:u w:val="single"/>
    </w:rPr>
  </w:style>
  <w:style w:type="paragraph" w:customStyle="1" w:styleId="msonormal0">
    <w:name w:val="msonormal"/>
    <w:basedOn w:val="Normal"/>
    <w:rsid w:val="00DE4F7F"/>
    <w:pPr>
      <w:widowControl/>
      <w:spacing w:before="100" w:beforeAutospacing="1" w:after="100" w:afterAutospacing="1"/>
      <w:jc w:val="left"/>
    </w:pPr>
    <w:rPr>
      <w:rFonts w:ascii="SimSun" w:eastAsia="SimSun" w:hAnsi="SimSun" w:cs="SimSun"/>
      <w:kern w:val="0"/>
      <w:szCs w:val="24"/>
    </w:rPr>
  </w:style>
  <w:style w:type="paragraph" w:styleId="Title">
    <w:name w:val="Title"/>
    <w:basedOn w:val="Normal"/>
    <w:next w:val="Normal"/>
    <w:link w:val="TitleChar"/>
    <w:uiPriority w:val="10"/>
    <w:qFormat/>
    <w:rsid w:val="006F461B"/>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6F461B"/>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5B5678"/>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B87B91"/>
    <w:rPr>
      <w:rFonts w:ascii="Times New Roman" w:hAnsi="Times New Roman"/>
      <w:b/>
      <w:bCs/>
      <w:kern w:val="44"/>
      <w:sz w:val="44"/>
      <w:szCs w:val="44"/>
    </w:rPr>
  </w:style>
  <w:style w:type="paragraph" w:styleId="ListParagraph">
    <w:name w:val="List Paragraph"/>
    <w:basedOn w:val="Normal"/>
    <w:uiPriority w:val="34"/>
    <w:qFormat/>
    <w:rsid w:val="00B74913"/>
    <w:pPr>
      <w:ind w:firstLineChars="200" w:firstLine="420"/>
    </w:pPr>
  </w:style>
  <w:style w:type="character" w:customStyle="1" w:styleId="apple-converted-space">
    <w:name w:val="apple-converted-space"/>
    <w:basedOn w:val="DefaultParagraphFont"/>
    <w:rsid w:val="00826675"/>
  </w:style>
  <w:style w:type="paragraph" w:styleId="BalloonText">
    <w:name w:val="Balloon Text"/>
    <w:basedOn w:val="Normal"/>
    <w:link w:val="BalloonTextChar"/>
    <w:uiPriority w:val="99"/>
    <w:semiHidden/>
    <w:unhideWhenUsed/>
    <w:rsid w:val="009575C7"/>
    <w:rPr>
      <w:rFonts w:cs="Times New Roman"/>
      <w:sz w:val="18"/>
      <w:szCs w:val="18"/>
    </w:rPr>
  </w:style>
  <w:style w:type="character" w:customStyle="1" w:styleId="BalloonTextChar">
    <w:name w:val="Balloon Text Char"/>
    <w:basedOn w:val="DefaultParagraphFont"/>
    <w:link w:val="BalloonText"/>
    <w:uiPriority w:val="99"/>
    <w:semiHidden/>
    <w:rsid w:val="009575C7"/>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715D6"/>
    <w:rPr>
      <w:sz w:val="16"/>
      <w:szCs w:val="16"/>
    </w:rPr>
  </w:style>
  <w:style w:type="paragraph" w:styleId="CommentText">
    <w:name w:val="annotation text"/>
    <w:basedOn w:val="Normal"/>
    <w:link w:val="CommentTextChar"/>
    <w:uiPriority w:val="99"/>
    <w:unhideWhenUsed/>
    <w:rsid w:val="00C715D6"/>
    <w:rPr>
      <w:sz w:val="20"/>
      <w:szCs w:val="20"/>
    </w:rPr>
  </w:style>
  <w:style w:type="character" w:customStyle="1" w:styleId="CommentTextChar">
    <w:name w:val="Comment Text Char"/>
    <w:basedOn w:val="DefaultParagraphFont"/>
    <w:link w:val="CommentText"/>
    <w:uiPriority w:val="99"/>
    <w:rsid w:val="00C715D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715D6"/>
    <w:rPr>
      <w:b/>
      <w:bCs/>
    </w:rPr>
  </w:style>
  <w:style w:type="character" w:customStyle="1" w:styleId="CommentSubjectChar">
    <w:name w:val="Comment Subject Char"/>
    <w:basedOn w:val="CommentTextChar"/>
    <w:link w:val="CommentSubject"/>
    <w:uiPriority w:val="99"/>
    <w:semiHidden/>
    <w:rsid w:val="00C715D6"/>
    <w:rPr>
      <w:rFonts w:ascii="Times New Roman" w:hAnsi="Times New Roman"/>
      <w:b/>
      <w:bCs/>
      <w:sz w:val="20"/>
      <w:szCs w:val="20"/>
    </w:rPr>
  </w:style>
  <w:style w:type="paragraph" w:styleId="NormalWeb">
    <w:name w:val="Normal (Web)"/>
    <w:basedOn w:val="Normal"/>
    <w:uiPriority w:val="99"/>
    <w:unhideWhenUsed/>
    <w:rsid w:val="00C715D6"/>
    <w:pPr>
      <w:widowControl/>
      <w:spacing w:before="100" w:beforeAutospacing="1" w:after="100" w:afterAutospacing="1"/>
      <w:jc w:val="left"/>
    </w:pPr>
    <w:rPr>
      <w:rFonts w:cs="Times New Roman"/>
      <w:kern w:val="0"/>
      <w:szCs w:val="24"/>
      <w:lang w:val="fr-FR" w:eastAsia="fr-FR"/>
    </w:rPr>
  </w:style>
  <w:style w:type="character" w:customStyle="1" w:styleId="Heading4Char">
    <w:name w:val="Heading 4 Char"/>
    <w:basedOn w:val="DefaultParagraphFont"/>
    <w:link w:val="Heading4"/>
    <w:uiPriority w:val="9"/>
    <w:rsid w:val="00173A64"/>
    <w:rPr>
      <w:rFonts w:asciiTheme="majorHAnsi" w:eastAsiaTheme="majorEastAsia" w:hAnsiTheme="majorHAnsi" w:cstheme="majorBidi"/>
      <w:b/>
      <w:bCs/>
      <w:sz w:val="28"/>
      <w:szCs w:val="28"/>
    </w:rPr>
  </w:style>
  <w:style w:type="paragraph" w:customStyle="1" w:styleId="EndNoteBibliographyTitle">
    <w:name w:val="EndNote Bibliography Title"/>
    <w:basedOn w:val="Normal"/>
    <w:link w:val="EndNoteBibliographyTitle0"/>
    <w:rsid w:val="00B65DA7"/>
    <w:pPr>
      <w:jc w:val="center"/>
    </w:pPr>
    <w:rPr>
      <w:rFonts w:cs="Times New Roman"/>
      <w:noProof/>
      <w:sz w:val="22"/>
    </w:rPr>
  </w:style>
  <w:style w:type="character" w:customStyle="1" w:styleId="EndNoteBibliographyTitle0">
    <w:name w:val="EndNote Bibliography Title 字符"/>
    <w:basedOn w:val="DefaultParagraphFont"/>
    <w:link w:val="EndNoteBibliographyTitle"/>
    <w:rsid w:val="00B65DA7"/>
    <w:rPr>
      <w:rFonts w:ascii="Times New Roman" w:eastAsia="Times New Roman" w:hAnsi="Times New Roman" w:cs="Times New Roman"/>
      <w:noProof/>
      <w:color w:val="000000" w:themeColor="text1"/>
      <w:sz w:val="22"/>
    </w:rPr>
  </w:style>
  <w:style w:type="paragraph" w:customStyle="1" w:styleId="EndNoteBibliography">
    <w:name w:val="EndNote Bibliography"/>
    <w:basedOn w:val="Normal"/>
    <w:link w:val="EndNoteBibliography0"/>
    <w:rsid w:val="00B65DA7"/>
    <w:pPr>
      <w:jc w:val="left"/>
    </w:pPr>
    <w:rPr>
      <w:rFonts w:cs="Times New Roman"/>
      <w:noProof/>
      <w:sz w:val="22"/>
    </w:rPr>
  </w:style>
  <w:style w:type="character" w:customStyle="1" w:styleId="EndNoteBibliography0">
    <w:name w:val="EndNote Bibliography 字符"/>
    <w:basedOn w:val="DefaultParagraphFont"/>
    <w:link w:val="EndNoteBibliography"/>
    <w:rsid w:val="00B65DA7"/>
    <w:rPr>
      <w:rFonts w:ascii="Times New Roman" w:eastAsia="Times New Roman" w:hAnsi="Times New Roman" w:cs="Times New Roman"/>
      <w:noProof/>
      <w:color w:val="000000" w:themeColor="text1"/>
      <w:sz w:val="22"/>
    </w:rPr>
  </w:style>
  <w:style w:type="paragraph" w:styleId="NoSpacing">
    <w:name w:val="No Spacing"/>
    <w:uiPriority w:val="1"/>
    <w:qFormat/>
    <w:rsid w:val="006D2A00"/>
    <w:pPr>
      <w:widowControl w:val="0"/>
      <w:jc w:val="both"/>
    </w:pPr>
    <w:rPr>
      <w:rFonts w:ascii="Times New Roman" w:hAnsi="Times New Roman"/>
      <w:sz w:val="22"/>
    </w:rPr>
  </w:style>
  <w:style w:type="character" w:styleId="PageNumber">
    <w:name w:val="page number"/>
    <w:basedOn w:val="DefaultParagraphFont"/>
    <w:uiPriority w:val="99"/>
    <w:semiHidden/>
    <w:unhideWhenUsed/>
    <w:rsid w:val="00AC46DA"/>
  </w:style>
  <w:style w:type="paragraph" w:styleId="Revision">
    <w:name w:val="Revision"/>
    <w:hidden/>
    <w:uiPriority w:val="99"/>
    <w:semiHidden/>
    <w:rsid w:val="004D3C5F"/>
    <w:rPr>
      <w:rFonts w:ascii="Times New Roman" w:eastAsia="Times New Roman" w:hAnsi="Times New Roman"/>
      <w:color w:val="000000" w:themeColor="text1"/>
      <w:sz w:val="24"/>
    </w:rPr>
  </w:style>
  <w:style w:type="character" w:customStyle="1" w:styleId="UnresolvedMention1">
    <w:name w:val="Unresolved Mention1"/>
    <w:basedOn w:val="DefaultParagraphFont"/>
    <w:uiPriority w:val="99"/>
    <w:semiHidden/>
    <w:unhideWhenUsed/>
    <w:rsid w:val="008F27E2"/>
    <w:rPr>
      <w:color w:val="605E5C"/>
      <w:shd w:val="clear" w:color="auto" w:fill="E1DFDD"/>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7C26"/>
    <w:pPr>
      <w:widowControl w:val="0"/>
      <w:jc w:val="both"/>
    </w:pPr>
    <w:rPr>
      <w:rFonts w:ascii="Times New Roman" w:eastAsia="Times New Roman" w:hAnsi="Times New Roman"/>
      <w:color w:val="000000" w:themeColor="text1"/>
      <w:sz w:val="24"/>
    </w:rPr>
  </w:style>
  <w:style w:type="paragraph" w:styleId="Heading1">
    <w:name w:val="heading 1"/>
    <w:basedOn w:val="Normal"/>
    <w:next w:val="Normal"/>
    <w:link w:val="Heading1Char"/>
    <w:uiPriority w:val="9"/>
    <w:qFormat/>
    <w:rsid w:val="00B87B91"/>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5B56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4">
    <w:name w:val="heading 4"/>
    <w:basedOn w:val="Normal"/>
    <w:next w:val="Normal"/>
    <w:link w:val="Heading4Char"/>
    <w:uiPriority w:val="9"/>
    <w:unhideWhenUsed/>
    <w:qFormat/>
    <w:rsid w:val="00173A6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148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E148D"/>
    <w:rPr>
      <w:sz w:val="18"/>
      <w:szCs w:val="18"/>
    </w:rPr>
  </w:style>
  <w:style w:type="paragraph" w:styleId="Footer">
    <w:name w:val="footer"/>
    <w:basedOn w:val="Normal"/>
    <w:link w:val="FooterChar"/>
    <w:uiPriority w:val="99"/>
    <w:unhideWhenUsed/>
    <w:rsid w:val="00DE148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E148D"/>
    <w:rPr>
      <w:sz w:val="18"/>
      <w:szCs w:val="18"/>
    </w:rPr>
  </w:style>
  <w:style w:type="table" w:styleId="TableGrid">
    <w:name w:val="Table Grid"/>
    <w:basedOn w:val="TableNormal"/>
    <w:uiPriority w:val="39"/>
    <w:rsid w:val="008814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81471"/>
    <w:rPr>
      <w:color w:val="808080"/>
    </w:rPr>
  </w:style>
  <w:style w:type="character" w:styleId="Hyperlink">
    <w:name w:val="Hyperlink"/>
    <w:basedOn w:val="DefaultParagraphFont"/>
    <w:uiPriority w:val="99"/>
    <w:unhideWhenUsed/>
    <w:rsid w:val="00DE4F7F"/>
    <w:rPr>
      <w:color w:val="0563C1"/>
      <w:u w:val="single"/>
    </w:rPr>
  </w:style>
  <w:style w:type="character" w:styleId="FollowedHyperlink">
    <w:name w:val="FollowedHyperlink"/>
    <w:basedOn w:val="DefaultParagraphFont"/>
    <w:uiPriority w:val="99"/>
    <w:semiHidden/>
    <w:unhideWhenUsed/>
    <w:rsid w:val="00DE4F7F"/>
    <w:rPr>
      <w:color w:val="954F72"/>
      <w:u w:val="single"/>
    </w:rPr>
  </w:style>
  <w:style w:type="paragraph" w:customStyle="1" w:styleId="msonormal0">
    <w:name w:val="msonormal"/>
    <w:basedOn w:val="Normal"/>
    <w:rsid w:val="00DE4F7F"/>
    <w:pPr>
      <w:widowControl/>
      <w:spacing w:before="100" w:beforeAutospacing="1" w:after="100" w:afterAutospacing="1"/>
      <w:jc w:val="left"/>
    </w:pPr>
    <w:rPr>
      <w:rFonts w:ascii="SimSun" w:eastAsia="SimSun" w:hAnsi="SimSun" w:cs="SimSun"/>
      <w:kern w:val="0"/>
      <w:szCs w:val="24"/>
    </w:rPr>
  </w:style>
  <w:style w:type="paragraph" w:styleId="Title">
    <w:name w:val="Title"/>
    <w:basedOn w:val="Normal"/>
    <w:next w:val="Normal"/>
    <w:link w:val="TitleChar"/>
    <w:uiPriority w:val="10"/>
    <w:qFormat/>
    <w:rsid w:val="006F461B"/>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6F461B"/>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5B5678"/>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B87B91"/>
    <w:rPr>
      <w:rFonts w:ascii="Times New Roman" w:hAnsi="Times New Roman"/>
      <w:b/>
      <w:bCs/>
      <w:kern w:val="44"/>
      <w:sz w:val="44"/>
      <w:szCs w:val="44"/>
    </w:rPr>
  </w:style>
  <w:style w:type="paragraph" w:styleId="ListParagraph">
    <w:name w:val="List Paragraph"/>
    <w:basedOn w:val="Normal"/>
    <w:uiPriority w:val="34"/>
    <w:qFormat/>
    <w:rsid w:val="00B74913"/>
    <w:pPr>
      <w:ind w:firstLineChars="200" w:firstLine="420"/>
    </w:pPr>
  </w:style>
  <w:style w:type="character" w:customStyle="1" w:styleId="apple-converted-space">
    <w:name w:val="apple-converted-space"/>
    <w:basedOn w:val="DefaultParagraphFont"/>
    <w:rsid w:val="00826675"/>
  </w:style>
  <w:style w:type="paragraph" w:styleId="BalloonText">
    <w:name w:val="Balloon Text"/>
    <w:basedOn w:val="Normal"/>
    <w:link w:val="BalloonTextChar"/>
    <w:uiPriority w:val="99"/>
    <w:semiHidden/>
    <w:unhideWhenUsed/>
    <w:rsid w:val="009575C7"/>
    <w:rPr>
      <w:rFonts w:cs="Times New Roman"/>
      <w:sz w:val="18"/>
      <w:szCs w:val="18"/>
    </w:rPr>
  </w:style>
  <w:style w:type="character" w:customStyle="1" w:styleId="BalloonTextChar">
    <w:name w:val="Balloon Text Char"/>
    <w:basedOn w:val="DefaultParagraphFont"/>
    <w:link w:val="BalloonText"/>
    <w:uiPriority w:val="99"/>
    <w:semiHidden/>
    <w:rsid w:val="009575C7"/>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715D6"/>
    <w:rPr>
      <w:sz w:val="16"/>
      <w:szCs w:val="16"/>
    </w:rPr>
  </w:style>
  <w:style w:type="paragraph" w:styleId="CommentText">
    <w:name w:val="annotation text"/>
    <w:basedOn w:val="Normal"/>
    <w:link w:val="CommentTextChar"/>
    <w:uiPriority w:val="99"/>
    <w:unhideWhenUsed/>
    <w:rsid w:val="00C715D6"/>
    <w:rPr>
      <w:sz w:val="20"/>
      <w:szCs w:val="20"/>
    </w:rPr>
  </w:style>
  <w:style w:type="character" w:customStyle="1" w:styleId="CommentTextChar">
    <w:name w:val="Comment Text Char"/>
    <w:basedOn w:val="DefaultParagraphFont"/>
    <w:link w:val="CommentText"/>
    <w:uiPriority w:val="99"/>
    <w:rsid w:val="00C715D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715D6"/>
    <w:rPr>
      <w:b/>
      <w:bCs/>
    </w:rPr>
  </w:style>
  <w:style w:type="character" w:customStyle="1" w:styleId="CommentSubjectChar">
    <w:name w:val="Comment Subject Char"/>
    <w:basedOn w:val="CommentTextChar"/>
    <w:link w:val="CommentSubject"/>
    <w:uiPriority w:val="99"/>
    <w:semiHidden/>
    <w:rsid w:val="00C715D6"/>
    <w:rPr>
      <w:rFonts w:ascii="Times New Roman" w:hAnsi="Times New Roman"/>
      <w:b/>
      <w:bCs/>
      <w:sz w:val="20"/>
      <w:szCs w:val="20"/>
    </w:rPr>
  </w:style>
  <w:style w:type="paragraph" w:styleId="NormalWeb">
    <w:name w:val="Normal (Web)"/>
    <w:basedOn w:val="Normal"/>
    <w:uiPriority w:val="99"/>
    <w:unhideWhenUsed/>
    <w:rsid w:val="00C715D6"/>
    <w:pPr>
      <w:widowControl/>
      <w:spacing w:before="100" w:beforeAutospacing="1" w:after="100" w:afterAutospacing="1"/>
      <w:jc w:val="left"/>
    </w:pPr>
    <w:rPr>
      <w:rFonts w:cs="Times New Roman"/>
      <w:kern w:val="0"/>
      <w:szCs w:val="24"/>
      <w:lang w:val="fr-FR" w:eastAsia="fr-FR"/>
    </w:rPr>
  </w:style>
  <w:style w:type="character" w:customStyle="1" w:styleId="Heading4Char">
    <w:name w:val="Heading 4 Char"/>
    <w:basedOn w:val="DefaultParagraphFont"/>
    <w:link w:val="Heading4"/>
    <w:uiPriority w:val="9"/>
    <w:rsid w:val="00173A64"/>
    <w:rPr>
      <w:rFonts w:asciiTheme="majorHAnsi" w:eastAsiaTheme="majorEastAsia" w:hAnsiTheme="majorHAnsi" w:cstheme="majorBidi"/>
      <w:b/>
      <w:bCs/>
      <w:sz w:val="28"/>
      <w:szCs w:val="28"/>
    </w:rPr>
  </w:style>
  <w:style w:type="paragraph" w:customStyle="1" w:styleId="EndNoteBibliographyTitle">
    <w:name w:val="EndNote Bibliography Title"/>
    <w:basedOn w:val="Normal"/>
    <w:link w:val="EndNoteBibliographyTitle0"/>
    <w:rsid w:val="00B65DA7"/>
    <w:pPr>
      <w:jc w:val="center"/>
    </w:pPr>
    <w:rPr>
      <w:rFonts w:cs="Times New Roman"/>
      <w:noProof/>
      <w:sz w:val="22"/>
    </w:rPr>
  </w:style>
  <w:style w:type="character" w:customStyle="1" w:styleId="EndNoteBibliographyTitle0">
    <w:name w:val="EndNote Bibliography Title 字符"/>
    <w:basedOn w:val="DefaultParagraphFont"/>
    <w:link w:val="EndNoteBibliographyTitle"/>
    <w:rsid w:val="00B65DA7"/>
    <w:rPr>
      <w:rFonts w:ascii="Times New Roman" w:eastAsia="Times New Roman" w:hAnsi="Times New Roman" w:cs="Times New Roman"/>
      <w:noProof/>
      <w:color w:val="000000" w:themeColor="text1"/>
      <w:sz w:val="22"/>
    </w:rPr>
  </w:style>
  <w:style w:type="paragraph" w:customStyle="1" w:styleId="EndNoteBibliography">
    <w:name w:val="EndNote Bibliography"/>
    <w:basedOn w:val="Normal"/>
    <w:link w:val="EndNoteBibliography0"/>
    <w:rsid w:val="00B65DA7"/>
    <w:pPr>
      <w:jc w:val="left"/>
    </w:pPr>
    <w:rPr>
      <w:rFonts w:cs="Times New Roman"/>
      <w:noProof/>
      <w:sz w:val="22"/>
    </w:rPr>
  </w:style>
  <w:style w:type="character" w:customStyle="1" w:styleId="EndNoteBibliography0">
    <w:name w:val="EndNote Bibliography 字符"/>
    <w:basedOn w:val="DefaultParagraphFont"/>
    <w:link w:val="EndNoteBibliography"/>
    <w:rsid w:val="00B65DA7"/>
    <w:rPr>
      <w:rFonts w:ascii="Times New Roman" w:eastAsia="Times New Roman" w:hAnsi="Times New Roman" w:cs="Times New Roman"/>
      <w:noProof/>
      <w:color w:val="000000" w:themeColor="text1"/>
      <w:sz w:val="22"/>
    </w:rPr>
  </w:style>
  <w:style w:type="paragraph" w:styleId="NoSpacing">
    <w:name w:val="No Spacing"/>
    <w:uiPriority w:val="1"/>
    <w:qFormat/>
    <w:rsid w:val="006D2A00"/>
    <w:pPr>
      <w:widowControl w:val="0"/>
      <w:jc w:val="both"/>
    </w:pPr>
    <w:rPr>
      <w:rFonts w:ascii="Times New Roman" w:hAnsi="Times New Roman"/>
      <w:sz w:val="22"/>
    </w:rPr>
  </w:style>
  <w:style w:type="character" w:styleId="PageNumber">
    <w:name w:val="page number"/>
    <w:basedOn w:val="DefaultParagraphFont"/>
    <w:uiPriority w:val="99"/>
    <w:semiHidden/>
    <w:unhideWhenUsed/>
    <w:rsid w:val="00AC46DA"/>
  </w:style>
  <w:style w:type="paragraph" w:styleId="Revision">
    <w:name w:val="Revision"/>
    <w:hidden/>
    <w:uiPriority w:val="99"/>
    <w:semiHidden/>
    <w:rsid w:val="004D3C5F"/>
    <w:rPr>
      <w:rFonts w:ascii="Times New Roman" w:eastAsia="Times New Roman" w:hAnsi="Times New Roman"/>
      <w:color w:val="000000" w:themeColor="text1"/>
      <w:sz w:val="24"/>
    </w:rPr>
  </w:style>
  <w:style w:type="character" w:customStyle="1" w:styleId="UnresolvedMention1">
    <w:name w:val="Unresolved Mention1"/>
    <w:basedOn w:val="DefaultParagraphFont"/>
    <w:uiPriority w:val="99"/>
    <w:semiHidden/>
    <w:unhideWhenUsed/>
    <w:rsid w:val="008F27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0991">
      <w:bodyDiv w:val="1"/>
      <w:marLeft w:val="0"/>
      <w:marRight w:val="0"/>
      <w:marTop w:val="0"/>
      <w:marBottom w:val="0"/>
      <w:divBdr>
        <w:top w:val="none" w:sz="0" w:space="0" w:color="auto"/>
        <w:left w:val="none" w:sz="0" w:space="0" w:color="auto"/>
        <w:bottom w:val="none" w:sz="0" w:space="0" w:color="auto"/>
        <w:right w:val="none" w:sz="0" w:space="0" w:color="auto"/>
      </w:divBdr>
      <w:divsChild>
        <w:div w:id="1884632858">
          <w:marLeft w:val="0"/>
          <w:marRight w:val="0"/>
          <w:marTop w:val="0"/>
          <w:marBottom w:val="0"/>
          <w:divBdr>
            <w:top w:val="none" w:sz="0" w:space="0" w:color="auto"/>
            <w:left w:val="none" w:sz="0" w:space="0" w:color="auto"/>
            <w:bottom w:val="none" w:sz="0" w:space="0" w:color="auto"/>
            <w:right w:val="none" w:sz="0" w:space="0" w:color="auto"/>
          </w:divBdr>
          <w:divsChild>
            <w:div w:id="1194811065">
              <w:marLeft w:val="0"/>
              <w:marRight w:val="0"/>
              <w:marTop w:val="0"/>
              <w:marBottom w:val="0"/>
              <w:divBdr>
                <w:top w:val="none" w:sz="0" w:space="0" w:color="auto"/>
                <w:left w:val="none" w:sz="0" w:space="0" w:color="auto"/>
                <w:bottom w:val="none" w:sz="0" w:space="0" w:color="auto"/>
                <w:right w:val="none" w:sz="0" w:space="0" w:color="auto"/>
              </w:divBdr>
              <w:divsChild>
                <w:div w:id="330718613">
                  <w:marLeft w:val="0"/>
                  <w:marRight w:val="0"/>
                  <w:marTop w:val="0"/>
                  <w:marBottom w:val="0"/>
                  <w:divBdr>
                    <w:top w:val="none" w:sz="0" w:space="0" w:color="auto"/>
                    <w:left w:val="none" w:sz="0" w:space="0" w:color="auto"/>
                    <w:bottom w:val="none" w:sz="0" w:space="0" w:color="auto"/>
                    <w:right w:val="none" w:sz="0" w:space="0" w:color="auto"/>
                  </w:divBdr>
                  <w:divsChild>
                    <w:div w:id="2153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27327">
      <w:bodyDiv w:val="1"/>
      <w:marLeft w:val="0"/>
      <w:marRight w:val="0"/>
      <w:marTop w:val="0"/>
      <w:marBottom w:val="0"/>
      <w:divBdr>
        <w:top w:val="none" w:sz="0" w:space="0" w:color="auto"/>
        <w:left w:val="none" w:sz="0" w:space="0" w:color="auto"/>
        <w:bottom w:val="none" w:sz="0" w:space="0" w:color="auto"/>
        <w:right w:val="none" w:sz="0" w:space="0" w:color="auto"/>
      </w:divBdr>
      <w:divsChild>
        <w:div w:id="2059206963">
          <w:marLeft w:val="0"/>
          <w:marRight w:val="0"/>
          <w:marTop w:val="0"/>
          <w:marBottom w:val="0"/>
          <w:divBdr>
            <w:top w:val="none" w:sz="0" w:space="0" w:color="auto"/>
            <w:left w:val="none" w:sz="0" w:space="0" w:color="auto"/>
            <w:bottom w:val="none" w:sz="0" w:space="0" w:color="auto"/>
            <w:right w:val="none" w:sz="0" w:space="0" w:color="auto"/>
          </w:divBdr>
          <w:divsChild>
            <w:div w:id="909313564">
              <w:marLeft w:val="0"/>
              <w:marRight w:val="0"/>
              <w:marTop w:val="0"/>
              <w:marBottom w:val="0"/>
              <w:divBdr>
                <w:top w:val="none" w:sz="0" w:space="0" w:color="auto"/>
                <w:left w:val="none" w:sz="0" w:space="0" w:color="auto"/>
                <w:bottom w:val="none" w:sz="0" w:space="0" w:color="auto"/>
                <w:right w:val="none" w:sz="0" w:space="0" w:color="auto"/>
              </w:divBdr>
              <w:divsChild>
                <w:div w:id="12170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4983">
      <w:bodyDiv w:val="1"/>
      <w:marLeft w:val="0"/>
      <w:marRight w:val="0"/>
      <w:marTop w:val="0"/>
      <w:marBottom w:val="0"/>
      <w:divBdr>
        <w:top w:val="none" w:sz="0" w:space="0" w:color="auto"/>
        <w:left w:val="none" w:sz="0" w:space="0" w:color="auto"/>
        <w:bottom w:val="none" w:sz="0" w:space="0" w:color="auto"/>
        <w:right w:val="none" w:sz="0" w:space="0" w:color="auto"/>
      </w:divBdr>
      <w:divsChild>
        <w:div w:id="2012638025">
          <w:marLeft w:val="0"/>
          <w:marRight w:val="0"/>
          <w:marTop w:val="0"/>
          <w:marBottom w:val="0"/>
          <w:divBdr>
            <w:top w:val="none" w:sz="0" w:space="0" w:color="auto"/>
            <w:left w:val="none" w:sz="0" w:space="0" w:color="auto"/>
            <w:bottom w:val="none" w:sz="0" w:space="0" w:color="auto"/>
            <w:right w:val="none" w:sz="0" w:space="0" w:color="auto"/>
          </w:divBdr>
          <w:divsChild>
            <w:div w:id="728386688">
              <w:marLeft w:val="0"/>
              <w:marRight w:val="0"/>
              <w:marTop w:val="0"/>
              <w:marBottom w:val="0"/>
              <w:divBdr>
                <w:top w:val="none" w:sz="0" w:space="0" w:color="auto"/>
                <w:left w:val="none" w:sz="0" w:space="0" w:color="auto"/>
                <w:bottom w:val="none" w:sz="0" w:space="0" w:color="auto"/>
                <w:right w:val="none" w:sz="0" w:space="0" w:color="auto"/>
              </w:divBdr>
              <w:divsChild>
                <w:div w:id="16590398">
                  <w:marLeft w:val="0"/>
                  <w:marRight w:val="0"/>
                  <w:marTop w:val="0"/>
                  <w:marBottom w:val="0"/>
                  <w:divBdr>
                    <w:top w:val="none" w:sz="0" w:space="0" w:color="auto"/>
                    <w:left w:val="none" w:sz="0" w:space="0" w:color="auto"/>
                    <w:bottom w:val="none" w:sz="0" w:space="0" w:color="auto"/>
                    <w:right w:val="none" w:sz="0" w:space="0" w:color="auto"/>
                  </w:divBdr>
                  <w:divsChild>
                    <w:div w:id="5282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6823">
      <w:bodyDiv w:val="1"/>
      <w:marLeft w:val="0"/>
      <w:marRight w:val="0"/>
      <w:marTop w:val="0"/>
      <w:marBottom w:val="0"/>
      <w:divBdr>
        <w:top w:val="none" w:sz="0" w:space="0" w:color="auto"/>
        <w:left w:val="none" w:sz="0" w:space="0" w:color="auto"/>
        <w:bottom w:val="none" w:sz="0" w:space="0" w:color="auto"/>
        <w:right w:val="none" w:sz="0" w:space="0" w:color="auto"/>
      </w:divBdr>
      <w:divsChild>
        <w:div w:id="921714963">
          <w:marLeft w:val="0"/>
          <w:marRight w:val="0"/>
          <w:marTop w:val="0"/>
          <w:marBottom w:val="0"/>
          <w:divBdr>
            <w:top w:val="none" w:sz="0" w:space="0" w:color="auto"/>
            <w:left w:val="none" w:sz="0" w:space="0" w:color="auto"/>
            <w:bottom w:val="none" w:sz="0" w:space="0" w:color="auto"/>
            <w:right w:val="none" w:sz="0" w:space="0" w:color="auto"/>
          </w:divBdr>
          <w:divsChild>
            <w:div w:id="218176622">
              <w:marLeft w:val="0"/>
              <w:marRight w:val="0"/>
              <w:marTop w:val="0"/>
              <w:marBottom w:val="0"/>
              <w:divBdr>
                <w:top w:val="none" w:sz="0" w:space="0" w:color="auto"/>
                <w:left w:val="none" w:sz="0" w:space="0" w:color="auto"/>
                <w:bottom w:val="none" w:sz="0" w:space="0" w:color="auto"/>
                <w:right w:val="none" w:sz="0" w:space="0" w:color="auto"/>
              </w:divBdr>
              <w:divsChild>
                <w:div w:id="229968490">
                  <w:marLeft w:val="0"/>
                  <w:marRight w:val="0"/>
                  <w:marTop w:val="0"/>
                  <w:marBottom w:val="0"/>
                  <w:divBdr>
                    <w:top w:val="none" w:sz="0" w:space="0" w:color="auto"/>
                    <w:left w:val="none" w:sz="0" w:space="0" w:color="auto"/>
                    <w:bottom w:val="none" w:sz="0" w:space="0" w:color="auto"/>
                    <w:right w:val="none" w:sz="0" w:space="0" w:color="auto"/>
                  </w:divBdr>
                  <w:divsChild>
                    <w:div w:id="9840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323148">
      <w:bodyDiv w:val="1"/>
      <w:marLeft w:val="0"/>
      <w:marRight w:val="0"/>
      <w:marTop w:val="0"/>
      <w:marBottom w:val="0"/>
      <w:divBdr>
        <w:top w:val="none" w:sz="0" w:space="0" w:color="auto"/>
        <w:left w:val="none" w:sz="0" w:space="0" w:color="auto"/>
        <w:bottom w:val="none" w:sz="0" w:space="0" w:color="auto"/>
        <w:right w:val="none" w:sz="0" w:space="0" w:color="auto"/>
      </w:divBdr>
    </w:div>
    <w:div w:id="481889435">
      <w:bodyDiv w:val="1"/>
      <w:marLeft w:val="0"/>
      <w:marRight w:val="0"/>
      <w:marTop w:val="0"/>
      <w:marBottom w:val="0"/>
      <w:divBdr>
        <w:top w:val="none" w:sz="0" w:space="0" w:color="auto"/>
        <w:left w:val="none" w:sz="0" w:space="0" w:color="auto"/>
        <w:bottom w:val="none" w:sz="0" w:space="0" w:color="auto"/>
        <w:right w:val="none" w:sz="0" w:space="0" w:color="auto"/>
      </w:divBdr>
    </w:div>
    <w:div w:id="902721094">
      <w:bodyDiv w:val="1"/>
      <w:marLeft w:val="0"/>
      <w:marRight w:val="0"/>
      <w:marTop w:val="0"/>
      <w:marBottom w:val="0"/>
      <w:divBdr>
        <w:top w:val="none" w:sz="0" w:space="0" w:color="auto"/>
        <w:left w:val="none" w:sz="0" w:space="0" w:color="auto"/>
        <w:bottom w:val="none" w:sz="0" w:space="0" w:color="auto"/>
        <w:right w:val="none" w:sz="0" w:space="0" w:color="auto"/>
      </w:divBdr>
      <w:divsChild>
        <w:div w:id="611866645">
          <w:marLeft w:val="0"/>
          <w:marRight w:val="0"/>
          <w:marTop w:val="0"/>
          <w:marBottom w:val="0"/>
          <w:divBdr>
            <w:top w:val="none" w:sz="0" w:space="0" w:color="auto"/>
            <w:left w:val="none" w:sz="0" w:space="0" w:color="auto"/>
            <w:bottom w:val="none" w:sz="0" w:space="0" w:color="auto"/>
            <w:right w:val="none" w:sz="0" w:space="0" w:color="auto"/>
          </w:divBdr>
          <w:divsChild>
            <w:div w:id="713430048">
              <w:marLeft w:val="0"/>
              <w:marRight w:val="0"/>
              <w:marTop w:val="0"/>
              <w:marBottom w:val="0"/>
              <w:divBdr>
                <w:top w:val="none" w:sz="0" w:space="0" w:color="auto"/>
                <w:left w:val="none" w:sz="0" w:space="0" w:color="auto"/>
                <w:bottom w:val="none" w:sz="0" w:space="0" w:color="auto"/>
                <w:right w:val="none" w:sz="0" w:space="0" w:color="auto"/>
              </w:divBdr>
              <w:divsChild>
                <w:div w:id="1805385766">
                  <w:marLeft w:val="0"/>
                  <w:marRight w:val="0"/>
                  <w:marTop w:val="0"/>
                  <w:marBottom w:val="0"/>
                  <w:divBdr>
                    <w:top w:val="none" w:sz="0" w:space="0" w:color="auto"/>
                    <w:left w:val="none" w:sz="0" w:space="0" w:color="auto"/>
                    <w:bottom w:val="none" w:sz="0" w:space="0" w:color="auto"/>
                    <w:right w:val="none" w:sz="0" w:space="0" w:color="auto"/>
                  </w:divBdr>
                  <w:divsChild>
                    <w:div w:id="32528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761016">
      <w:bodyDiv w:val="1"/>
      <w:marLeft w:val="0"/>
      <w:marRight w:val="0"/>
      <w:marTop w:val="0"/>
      <w:marBottom w:val="0"/>
      <w:divBdr>
        <w:top w:val="none" w:sz="0" w:space="0" w:color="auto"/>
        <w:left w:val="none" w:sz="0" w:space="0" w:color="auto"/>
        <w:bottom w:val="none" w:sz="0" w:space="0" w:color="auto"/>
        <w:right w:val="none" w:sz="0" w:space="0" w:color="auto"/>
      </w:divBdr>
    </w:div>
    <w:div w:id="937982308">
      <w:bodyDiv w:val="1"/>
      <w:marLeft w:val="0"/>
      <w:marRight w:val="0"/>
      <w:marTop w:val="0"/>
      <w:marBottom w:val="0"/>
      <w:divBdr>
        <w:top w:val="none" w:sz="0" w:space="0" w:color="auto"/>
        <w:left w:val="none" w:sz="0" w:space="0" w:color="auto"/>
        <w:bottom w:val="none" w:sz="0" w:space="0" w:color="auto"/>
        <w:right w:val="none" w:sz="0" w:space="0" w:color="auto"/>
      </w:divBdr>
      <w:divsChild>
        <w:div w:id="1555310436">
          <w:marLeft w:val="0"/>
          <w:marRight w:val="0"/>
          <w:marTop w:val="0"/>
          <w:marBottom w:val="0"/>
          <w:divBdr>
            <w:top w:val="none" w:sz="0" w:space="0" w:color="auto"/>
            <w:left w:val="none" w:sz="0" w:space="0" w:color="auto"/>
            <w:bottom w:val="none" w:sz="0" w:space="0" w:color="auto"/>
            <w:right w:val="none" w:sz="0" w:space="0" w:color="auto"/>
          </w:divBdr>
          <w:divsChild>
            <w:div w:id="586689288">
              <w:marLeft w:val="0"/>
              <w:marRight w:val="0"/>
              <w:marTop w:val="0"/>
              <w:marBottom w:val="0"/>
              <w:divBdr>
                <w:top w:val="none" w:sz="0" w:space="0" w:color="auto"/>
                <w:left w:val="none" w:sz="0" w:space="0" w:color="auto"/>
                <w:bottom w:val="none" w:sz="0" w:space="0" w:color="auto"/>
                <w:right w:val="none" w:sz="0" w:space="0" w:color="auto"/>
              </w:divBdr>
              <w:divsChild>
                <w:div w:id="499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8052">
      <w:bodyDiv w:val="1"/>
      <w:marLeft w:val="0"/>
      <w:marRight w:val="0"/>
      <w:marTop w:val="0"/>
      <w:marBottom w:val="0"/>
      <w:divBdr>
        <w:top w:val="none" w:sz="0" w:space="0" w:color="auto"/>
        <w:left w:val="none" w:sz="0" w:space="0" w:color="auto"/>
        <w:bottom w:val="none" w:sz="0" w:space="0" w:color="auto"/>
        <w:right w:val="none" w:sz="0" w:space="0" w:color="auto"/>
      </w:divBdr>
      <w:divsChild>
        <w:div w:id="1087194335">
          <w:marLeft w:val="0"/>
          <w:marRight w:val="0"/>
          <w:marTop w:val="0"/>
          <w:marBottom w:val="0"/>
          <w:divBdr>
            <w:top w:val="none" w:sz="0" w:space="0" w:color="auto"/>
            <w:left w:val="none" w:sz="0" w:space="0" w:color="auto"/>
            <w:bottom w:val="none" w:sz="0" w:space="0" w:color="auto"/>
            <w:right w:val="none" w:sz="0" w:space="0" w:color="auto"/>
          </w:divBdr>
          <w:divsChild>
            <w:div w:id="407846151">
              <w:marLeft w:val="0"/>
              <w:marRight w:val="0"/>
              <w:marTop w:val="0"/>
              <w:marBottom w:val="0"/>
              <w:divBdr>
                <w:top w:val="none" w:sz="0" w:space="0" w:color="auto"/>
                <w:left w:val="none" w:sz="0" w:space="0" w:color="auto"/>
                <w:bottom w:val="none" w:sz="0" w:space="0" w:color="auto"/>
                <w:right w:val="none" w:sz="0" w:space="0" w:color="auto"/>
              </w:divBdr>
              <w:divsChild>
                <w:div w:id="1420977433">
                  <w:marLeft w:val="0"/>
                  <w:marRight w:val="0"/>
                  <w:marTop w:val="0"/>
                  <w:marBottom w:val="0"/>
                  <w:divBdr>
                    <w:top w:val="none" w:sz="0" w:space="0" w:color="auto"/>
                    <w:left w:val="none" w:sz="0" w:space="0" w:color="auto"/>
                    <w:bottom w:val="none" w:sz="0" w:space="0" w:color="auto"/>
                    <w:right w:val="none" w:sz="0" w:space="0" w:color="auto"/>
                  </w:divBdr>
                  <w:divsChild>
                    <w:div w:id="3402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0657">
      <w:bodyDiv w:val="1"/>
      <w:marLeft w:val="0"/>
      <w:marRight w:val="0"/>
      <w:marTop w:val="0"/>
      <w:marBottom w:val="0"/>
      <w:divBdr>
        <w:top w:val="none" w:sz="0" w:space="0" w:color="auto"/>
        <w:left w:val="none" w:sz="0" w:space="0" w:color="auto"/>
        <w:bottom w:val="none" w:sz="0" w:space="0" w:color="auto"/>
        <w:right w:val="none" w:sz="0" w:space="0" w:color="auto"/>
      </w:divBdr>
    </w:div>
    <w:div w:id="1028683132">
      <w:bodyDiv w:val="1"/>
      <w:marLeft w:val="0"/>
      <w:marRight w:val="0"/>
      <w:marTop w:val="0"/>
      <w:marBottom w:val="0"/>
      <w:divBdr>
        <w:top w:val="none" w:sz="0" w:space="0" w:color="auto"/>
        <w:left w:val="none" w:sz="0" w:space="0" w:color="auto"/>
        <w:bottom w:val="none" w:sz="0" w:space="0" w:color="auto"/>
        <w:right w:val="none" w:sz="0" w:space="0" w:color="auto"/>
      </w:divBdr>
      <w:divsChild>
        <w:div w:id="10881056">
          <w:marLeft w:val="0"/>
          <w:marRight w:val="0"/>
          <w:marTop w:val="0"/>
          <w:marBottom w:val="0"/>
          <w:divBdr>
            <w:top w:val="none" w:sz="0" w:space="0" w:color="auto"/>
            <w:left w:val="none" w:sz="0" w:space="0" w:color="auto"/>
            <w:bottom w:val="none" w:sz="0" w:space="0" w:color="auto"/>
            <w:right w:val="none" w:sz="0" w:space="0" w:color="auto"/>
          </w:divBdr>
          <w:divsChild>
            <w:div w:id="1007949842">
              <w:marLeft w:val="0"/>
              <w:marRight w:val="0"/>
              <w:marTop w:val="0"/>
              <w:marBottom w:val="0"/>
              <w:divBdr>
                <w:top w:val="none" w:sz="0" w:space="0" w:color="auto"/>
                <w:left w:val="none" w:sz="0" w:space="0" w:color="auto"/>
                <w:bottom w:val="none" w:sz="0" w:space="0" w:color="auto"/>
                <w:right w:val="none" w:sz="0" w:space="0" w:color="auto"/>
              </w:divBdr>
              <w:divsChild>
                <w:div w:id="1414355852">
                  <w:marLeft w:val="0"/>
                  <w:marRight w:val="0"/>
                  <w:marTop w:val="0"/>
                  <w:marBottom w:val="0"/>
                  <w:divBdr>
                    <w:top w:val="none" w:sz="0" w:space="0" w:color="auto"/>
                    <w:left w:val="none" w:sz="0" w:space="0" w:color="auto"/>
                    <w:bottom w:val="none" w:sz="0" w:space="0" w:color="auto"/>
                    <w:right w:val="none" w:sz="0" w:space="0" w:color="auto"/>
                  </w:divBdr>
                  <w:divsChild>
                    <w:div w:id="51388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299809">
      <w:bodyDiv w:val="1"/>
      <w:marLeft w:val="0"/>
      <w:marRight w:val="0"/>
      <w:marTop w:val="0"/>
      <w:marBottom w:val="0"/>
      <w:divBdr>
        <w:top w:val="none" w:sz="0" w:space="0" w:color="auto"/>
        <w:left w:val="none" w:sz="0" w:space="0" w:color="auto"/>
        <w:bottom w:val="none" w:sz="0" w:space="0" w:color="auto"/>
        <w:right w:val="none" w:sz="0" w:space="0" w:color="auto"/>
      </w:divBdr>
      <w:divsChild>
        <w:div w:id="1104032069">
          <w:marLeft w:val="0"/>
          <w:marRight w:val="0"/>
          <w:marTop w:val="0"/>
          <w:marBottom w:val="0"/>
          <w:divBdr>
            <w:top w:val="none" w:sz="0" w:space="0" w:color="auto"/>
            <w:left w:val="none" w:sz="0" w:space="0" w:color="auto"/>
            <w:bottom w:val="none" w:sz="0" w:space="0" w:color="auto"/>
            <w:right w:val="none" w:sz="0" w:space="0" w:color="auto"/>
          </w:divBdr>
          <w:divsChild>
            <w:div w:id="1792170065">
              <w:marLeft w:val="0"/>
              <w:marRight w:val="0"/>
              <w:marTop w:val="0"/>
              <w:marBottom w:val="0"/>
              <w:divBdr>
                <w:top w:val="none" w:sz="0" w:space="0" w:color="auto"/>
                <w:left w:val="none" w:sz="0" w:space="0" w:color="auto"/>
                <w:bottom w:val="none" w:sz="0" w:space="0" w:color="auto"/>
                <w:right w:val="none" w:sz="0" w:space="0" w:color="auto"/>
              </w:divBdr>
              <w:divsChild>
                <w:div w:id="8365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374584">
      <w:bodyDiv w:val="1"/>
      <w:marLeft w:val="0"/>
      <w:marRight w:val="0"/>
      <w:marTop w:val="0"/>
      <w:marBottom w:val="0"/>
      <w:divBdr>
        <w:top w:val="none" w:sz="0" w:space="0" w:color="auto"/>
        <w:left w:val="none" w:sz="0" w:space="0" w:color="auto"/>
        <w:bottom w:val="none" w:sz="0" w:space="0" w:color="auto"/>
        <w:right w:val="none" w:sz="0" w:space="0" w:color="auto"/>
      </w:divBdr>
      <w:divsChild>
        <w:div w:id="1376999942">
          <w:marLeft w:val="0"/>
          <w:marRight w:val="0"/>
          <w:marTop w:val="0"/>
          <w:marBottom w:val="0"/>
          <w:divBdr>
            <w:top w:val="none" w:sz="0" w:space="0" w:color="auto"/>
            <w:left w:val="none" w:sz="0" w:space="0" w:color="auto"/>
            <w:bottom w:val="none" w:sz="0" w:space="0" w:color="auto"/>
            <w:right w:val="none" w:sz="0" w:space="0" w:color="auto"/>
          </w:divBdr>
          <w:divsChild>
            <w:div w:id="179243000">
              <w:marLeft w:val="0"/>
              <w:marRight w:val="0"/>
              <w:marTop w:val="0"/>
              <w:marBottom w:val="0"/>
              <w:divBdr>
                <w:top w:val="none" w:sz="0" w:space="0" w:color="auto"/>
                <w:left w:val="none" w:sz="0" w:space="0" w:color="auto"/>
                <w:bottom w:val="none" w:sz="0" w:space="0" w:color="auto"/>
                <w:right w:val="none" w:sz="0" w:space="0" w:color="auto"/>
              </w:divBdr>
              <w:divsChild>
                <w:div w:id="1923879941">
                  <w:marLeft w:val="0"/>
                  <w:marRight w:val="0"/>
                  <w:marTop w:val="0"/>
                  <w:marBottom w:val="0"/>
                  <w:divBdr>
                    <w:top w:val="none" w:sz="0" w:space="0" w:color="auto"/>
                    <w:left w:val="none" w:sz="0" w:space="0" w:color="auto"/>
                    <w:bottom w:val="none" w:sz="0" w:space="0" w:color="auto"/>
                    <w:right w:val="none" w:sz="0" w:space="0" w:color="auto"/>
                  </w:divBdr>
                  <w:divsChild>
                    <w:div w:id="32902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064095">
      <w:bodyDiv w:val="1"/>
      <w:marLeft w:val="0"/>
      <w:marRight w:val="0"/>
      <w:marTop w:val="0"/>
      <w:marBottom w:val="0"/>
      <w:divBdr>
        <w:top w:val="none" w:sz="0" w:space="0" w:color="auto"/>
        <w:left w:val="none" w:sz="0" w:space="0" w:color="auto"/>
        <w:bottom w:val="none" w:sz="0" w:space="0" w:color="auto"/>
        <w:right w:val="none" w:sz="0" w:space="0" w:color="auto"/>
      </w:divBdr>
      <w:divsChild>
        <w:div w:id="1393582866">
          <w:marLeft w:val="0"/>
          <w:marRight w:val="0"/>
          <w:marTop w:val="0"/>
          <w:marBottom w:val="0"/>
          <w:divBdr>
            <w:top w:val="none" w:sz="0" w:space="0" w:color="auto"/>
            <w:left w:val="none" w:sz="0" w:space="0" w:color="auto"/>
            <w:bottom w:val="none" w:sz="0" w:space="0" w:color="auto"/>
            <w:right w:val="none" w:sz="0" w:space="0" w:color="auto"/>
          </w:divBdr>
          <w:divsChild>
            <w:div w:id="1346438333">
              <w:marLeft w:val="0"/>
              <w:marRight w:val="0"/>
              <w:marTop w:val="0"/>
              <w:marBottom w:val="0"/>
              <w:divBdr>
                <w:top w:val="none" w:sz="0" w:space="0" w:color="auto"/>
                <w:left w:val="none" w:sz="0" w:space="0" w:color="auto"/>
                <w:bottom w:val="none" w:sz="0" w:space="0" w:color="auto"/>
                <w:right w:val="none" w:sz="0" w:space="0" w:color="auto"/>
              </w:divBdr>
              <w:divsChild>
                <w:div w:id="2006351729">
                  <w:marLeft w:val="0"/>
                  <w:marRight w:val="0"/>
                  <w:marTop w:val="0"/>
                  <w:marBottom w:val="0"/>
                  <w:divBdr>
                    <w:top w:val="none" w:sz="0" w:space="0" w:color="auto"/>
                    <w:left w:val="none" w:sz="0" w:space="0" w:color="auto"/>
                    <w:bottom w:val="none" w:sz="0" w:space="0" w:color="auto"/>
                    <w:right w:val="none" w:sz="0" w:space="0" w:color="auto"/>
                  </w:divBdr>
                  <w:divsChild>
                    <w:div w:id="91929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333987">
      <w:bodyDiv w:val="1"/>
      <w:marLeft w:val="0"/>
      <w:marRight w:val="0"/>
      <w:marTop w:val="0"/>
      <w:marBottom w:val="0"/>
      <w:divBdr>
        <w:top w:val="none" w:sz="0" w:space="0" w:color="auto"/>
        <w:left w:val="none" w:sz="0" w:space="0" w:color="auto"/>
        <w:bottom w:val="none" w:sz="0" w:space="0" w:color="auto"/>
        <w:right w:val="none" w:sz="0" w:space="0" w:color="auto"/>
      </w:divBdr>
      <w:divsChild>
        <w:div w:id="2103139827">
          <w:marLeft w:val="0"/>
          <w:marRight w:val="0"/>
          <w:marTop w:val="0"/>
          <w:marBottom w:val="0"/>
          <w:divBdr>
            <w:top w:val="none" w:sz="0" w:space="0" w:color="auto"/>
            <w:left w:val="none" w:sz="0" w:space="0" w:color="auto"/>
            <w:bottom w:val="none" w:sz="0" w:space="0" w:color="auto"/>
            <w:right w:val="none" w:sz="0" w:space="0" w:color="auto"/>
          </w:divBdr>
          <w:divsChild>
            <w:div w:id="950280945">
              <w:marLeft w:val="0"/>
              <w:marRight w:val="0"/>
              <w:marTop w:val="0"/>
              <w:marBottom w:val="0"/>
              <w:divBdr>
                <w:top w:val="none" w:sz="0" w:space="0" w:color="auto"/>
                <w:left w:val="none" w:sz="0" w:space="0" w:color="auto"/>
                <w:bottom w:val="none" w:sz="0" w:space="0" w:color="auto"/>
                <w:right w:val="none" w:sz="0" w:space="0" w:color="auto"/>
              </w:divBdr>
              <w:divsChild>
                <w:div w:id="1966085086">
                  <w:marLeft w:val="0"/>
                  <w:marRight w:val="0"/>
                  <w:marTop w:val="0"/>
                  <w:marBottom w:val="0"/>
                  <w:divBdr>
                    <w:top w:val="none" w:sz="0" w:space="0" w:color="auto"/>
                    <w:left w:val="none" w:sz="0" w:space="0" w:color="auto"/>
                    <w:bottom w:val="none" w:sz="0" w:space="0" w:color="auto"/>
                    <w:right w:val="none" w:sz="0" w:space="0" w:color="auto"/>
                  </w:divBdr>
                  <w:divsChild>
                    <w:div w:id="5522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191523">
      <w:bodyDiv w:val="1"/>
      <w:marLeft w:val="0"/>
      <w:marRight w:val="0"/>
      <w:marTop w:val="0"/>
      <w:marBottom w:val="0"/>
      <w:divBdr>
        <w:top w:val="none" w:sz="0" w:space="0" w:color="auto"/>
        <w:left w:val="none" w:sz="0" w:space="0" w:color="auto"/>
        <w:bottom w:val="none" w:sz="0" w:space="0" w:color="auto"/>
        <w:right w:val="none" w:sz="0" w:space="0" w:color="auto"/>
      </w:divBdr>
    </w:div>
    <w:div w:id="1264918640">
      <w:bodyDiv w:val="1"/>
      <w:marLeft w:val="0"/>
      <w:marRight w:val="0"/>
      <w:marTop w:val="0"/>
      <w:marBottom w:val="0"/>
      <w:divBdr>
        <w:top w:val="none" w:sz="0" w:space="0" w:color="auto"/>
        <w:left w:val="none" w:sz="0" w:space="0" w:color="auto"/>
        <w:bottom w:val="none" w:sz="0" w:space="0" w:color="auto"/>
        <w:right w:val="none" w:sz="0" w:space="0" w:color="auto"/>
      </w:divBdr>
    </w:div>
    <w:div w:id="1277441292">
      <w:bodyDiv w:val="1"/>
      <w:marLeft w:val="0"/>
      <w:marRight w:val="0"/>
      <w:marTop w:val="0"/>
      <w:marBottom w:val="0"/>
      <w:divBdr>
        <w:top w:val="none" w:sz="0" w:space="0" w:color="auto"/>
        <w:left w:val="none" w:sz="0" w:space="0" w:color="auto"/>
        <w:bottom w:val="none" w:sz="0" w:space="0" w:color="auto"/>
        <w:right w:val="none" w:sz="0" w:space="0" w:color="auto"/>
      </w:divBdr>
    </w:div>
    <w:div w:id="1449469494">
      <w:bodyDiv w:val="1"/>
      <w:marLeft w:val="0"/>
      <w:marRight w:val="0"/>
      <w:marTop w:val="0"/>
      <w:marBottom w:val="0"/>
      <w:divBdr>
        <w:top w:val="none" w:sz="0" w:space="0" w:color="auto"/>
        <w:left w:val="none" w:sz="0" w:space="0" w:color="auto"/>
        <w:bottom w:val="none" w:sz="0" w:space="0" w:color="auto"/>
        <w:right w:val="none" w:sz="0" w:space="0" w:color="auto"/>
      </w:divBdr>
    </w:div>
    <w:div w:id="1468427766">
      <w:bodyDiv w:val="1"/>
      <w:marLeft w:val="0"/>
      <w:marRight w:val="0"/>
      <w:marTop w:val="0"/>
      <w:marBottom w:val="0"/>
      <w:divBdr>
        <w:top w:val="none" w:sz="0" w:space="0" w:color="auto"/>
        <w:left w:val="none" w:sz="0" w:space="0" w:color="auto"/>
        <w:bottom w:val="none" w:sz="0" w:space="0" w:color="auto"/>
        <w:right w:val="none" w:sz="0" w:space="0" w:color="auto"/>
      </w:divBdr>
      <w:divsChild>
        <w:div w:id="5757504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80861310">
              <w:marLeft w:val="0"/>
              <w:marRight w:val="0"/>
              <w:marTop w:val="0"/>
              <w:marBottom w:val="0"/>
              <w:divBdr>
                <w:top w:val="none" w:sz="0" w:space="0" w:color="auto"/>
                <w:left w:val="none" w:sz="0" w:space="0" w:color="auto"/>
                <w:bottom w:val="none" w:sz="0" w:space="0" w:color="auto"/>
                <w:right w:val="none" w:sz="0" w:space="0" w:color="auto"/>
              </w:divBdr>
              <w:divsChild>
                <w:div w:id="827282296">
                  <w:marLeft w:val="0"/>
                  <w:marRight w:val="0"/>
                  <w:marTop w:val="0"/>
                  <w:marBottom w:val="0"/>
                  <w:divBdr>
                    <w:top w:val="none" w:sz="0" w:space="0" w:color="auto"/>
                    <w:left w:val="none" w:sz="0" w:space="0" w:color="auto"/>
                    <w:bottom w:val="none" w:sz="0" w:space="0" w:color="auto"/>
                    <w:right w:val="none" w:sz="0" w:space="0" w:color="auto"/>
                  </w:divBdr>
                  <w:divsChild>
                    <w:div w:id="66533313">
                      <w:marLeft w:val="0"/>
                      <w:marRight w:val="0"/>
                      <w:marTop w:val="0"/>
                      <w:marBottom w:val="0"/>
                      <w:divBdr>
                        <w:top w:val="none" w:sz="0" w:space="0" w:color="auto"/>
                        <w:left w:val="none" w:sz="0" w:space="0" w:color="auto"/>
                        <w:bottom w:val="none" w:sz="0" w:space="0" w:color="auto"/>
                        <w:right w:val="none" w:sz="0" w:space="0" w:color="auto"/>
                      </w:divBdr>
                      <w:divsChild>
                        <w:div w:id="1662931427">
                          <w:marLeft w:val="0"/>
                          <w:marRight w:val="0"/>
                          <w:marTop w:val="0"/>
                          <w:marBottom w:val="0"/>
                          <w:divBdr>
                            <w:top w:val="none" w:sz="0" w:space="0" w:color="auto"/>
                            <w:left w:val="none" w:sz="0" w:space="0" w:color="auto"/>
                            <w:bottom w:val="none" w:sz="0" w:space="0" w:color="auto"/>
                            <w:right w:val="none" w:sz="0" w:space="0" w:color="auto"/>
                          </w:divBdr>
                        </w:div>
                      </w:divsChild>
                    </w:div>
                    <w:div w:id="2634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817699">
      <w:bodyDiv w:val="1"/>
      <w:marLeft w:val="0"/>
      <w:marRight w:val="0"/>
      <w:marTop w:val="0"/>
      <w:marBottom w:val="0"/>
      <w:divBdr>
        <w:top w:val="none" w:sz="0" w:space="0" w:color="auto"/>
        <w:left w:val="none" w:sz="0" w:space="0" w:color="auto"/>
        <w:bottom w:val="none" w:sz="0" w:space="0" w:color="auto"/>
        <w:right w:val="none" w:sz="0" w:space="0" w:color="auto"/>
      </w:divBdr>
    </w:div>
    <w:div w:id="1584223006">
      <w:bodyDiv w:val="1"/>
      <w:marLeft w:val="0"/>
      <w:marRight w:val="0"/>
      <w:marTop w:val="0"/>
      <w:marBottom w:val="0"/>
      <w:divBdr>
        <w:top w:val="none" w:sz="0" w:space="0" w:color="auto"/>
        <w:left w:val="none" w:sz="0" w:space="0" w:color="auto"/>
        <w:bottom w:val="none" w:sz="0" w:space="0" w:color="auto"/>
        <w:right w:val="none" w:sz="0" w:space="0" w:color="auto"/>
      </w:divBdr>
      <w:divsChild>
        <w:div w:id="560988964">
          <w:marLeft w:val="0"/>
          <w:marRight w:val="0"/>
          <w:marTop w:val="0"/>
          <w:marBottom w:val="105"/>
          <w:divBdr>
            <w:top w:val="none" w:sz="0" w:space="0" w:color="auto"/>
            <w:left w:val="none" w:sz="0" w:space="0" w:color="auto"/>
            <w:bottom w:val="none" w:sz="0" w:space="0" w:color="auto"/>
            <w:right w:val="none" w:sz="0" w:space="0" w:color="auto"/>
          </w:divBdr>
        </w:div>
        <w:div w:id="2125802445">
          <w:marLeft w:val="0"/>
          <w:marRight w:val="0"/>
          <w:marTop w:val="0"/>
          <w:marBottom w:val="105"/>
          <w:divBdr>
            <w:top w:val="none" w:sz="0" w:space="0" w:color="auto"/>
            <w:left w:val="none" w:sz="0" w:space="0" w:color="auto"/>
            <w:bottom w:val="none" w:sz="0" w:space="0" w:color="auto"/>
            <w:right w:val="none" w:sz="0" w:space="0" w:color="auto"/>
          </w:divBdr>
        </w:div>
      </w:divsChild>
    </w:div>
    <w:div w:id="1617255158">
      <w:bodyDiv w:val="1"/>
      <w:marLeft w:val="0"/>
      <w:marRight w:val="0"/>
      <w:marTop w:val="0"/>
      <w:marBottom w:val="0"/>
      <w:divBdr>
        <w:top w:val="none" w:sz="0" w:space="0" w:color="auto"/>
        <w:left w:val="none" w:sz="0" w:space="0" w:color="auto"/>
        <w:bottom w:val="none" w:sz="0" w:space="0" w:color="auto"/>
        <w:right w:val="none" w:sz="0" w:space="0" w:color="auto"/>
      </w:divBdr>
    </w:div>
    <w:div w:id="1654871768">
      <w:bodyDiv w:val="1"/>
      <w:marLeft w:val="0"/>
      <w:marRight w:val="0"/>
      <w:marTop w:val="0"/>
      <w:marBottom w:val="0"/>
      <w:divBdr>
        <w:top w:val="none" w:sz="0" w:space="0" w:color="auto"/>
        <w:left w:val="none" w:sz="0" w:space="0" w:color="auto"/>
        <w:bottom w:val="none" w:sz="0" w:space="0" w:color="auto"/>
        <w:right w:val="none" w:sz="0" w:space="0" w:color="auto"/>
      </w:divBdr>
    </w:div>
    <w:div w:id="1703750514">
      <w:bodyDiv w:val="1"/>
      <w:marLeft w:val="0"/>
      <w:marRight w:val="0"/>
      <w:marTop w:val="0"/>
      <w:marBottom w:val="0"/>
      <w:divBdr>
        <w:top w:val="none" w:sz="0" w:space="0" w:color="auto"/>
        <w:left w:val="none" w:sz="0" w:space="0" w:color="auto"/>
        <w:bottom w:val="none" w:sz="0" w:space="0" w:color="auto"/>
        <w:right w:val="none" w:sz="0" w:space="0" w:color="auto"/>
      </w:divBdr>
      <w:divsChild>
        <w:div w:id="2089039418">
          <w:marLeft w:val="0"/>
          <w:marRight w:val="0"/>
          <w:marTop w:val="0"/>
          <w:marBottom w:val="0"/>
          <w:divBdr>
            <w:top w:val="none" w:sz="0" w:space="0" w:color="auto"/>
            <w:left w:val="none" w:sz="0" w:space="0" w:color="auto"/>
            <w:bottom w:val="none" w:sz="0" w:space="0" w:color="auto"/>
            <w:right w:val="none" w:sz="0" w:space="0" w:color="auto"/>
          </w:divBdr>
          <w:divsChild>
            <w:div w:id="1110855715">
              <w:marLeft w:val="0"/>
              <w:marRight w:val="0"/>
              <w:marTop w:val="0"/>
              <w:marBottom w:val="0"/>
              <w:divBdr>
                <w:top w:val="none" w:sz="0" w:space="0" w:color="auto"/>
                <w:left w:val="none" w:sz="0" w:space="0" w:color="auto"/>
                <w:bottom w:val="none" w:sz="0" w:space="0" w:color="auto"/>
                <w:right w:val="none" w:sz="0" w:space="0" w:color="auto"/>
              </w:divBdr>
              <w:divsChild>
                <w:div w:id="1089234729">
                  <w:marLeft w:val="0"/>
                  <w:marRight w:val="0"/>
                  <w:marTop w:val="0"/>
                  <w:marBottom w:val="0"/>
                  <w:divBdr>
                    <w:top w:val="none" w:sz="0" w:space="0" w:color="auto"/>
                    <w:left w:val="none" w:sz="0" w:space="0" w:color="auto"/>
                    <w:bottom w:val="none" w:sz="0" w:space="0" w:color="auto"/>
                    <w:right w:val="none" w:sz="0" w:space="0" w:color="auto"/>
                  </w:divBdr>
                  <w:divsChild>
                    <w:div w:id="13298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584958">
      <w:bodyDiv w:val="1"/>
      <w:marLeft w:val="0"/>
      <w:marRight w:val="0"/>
      <w:marTop w:val="0"/>
      <w:marBottom w:val="0"/>
      <w:divBdr>
        <w:top w:val="none" w:sz="0" w:space="0" w:color="auto"/>
        <w:left w:val="none" w:sz="0" w:space="0" w:color="auto"/>
        <w:bottom w:val="none" w:sz="0" w:space="0" w:color="auto"/>
        <w:right w:val="none" w:sz="0" w:space="0" w:color="auto"/>
      </w:divBdr>
    </w:div>
    <w:div w:id="1944923126">
      <w:bodyDiv w:val="1"/>
      <w:marLeft w:val="0"/>
      <w:marRight w:val="0"/>
      <w:marTop w:val="0"/>
      <w:marBottom w:val="0"/>
      <w:divBdr>
        <w:top w:val="none" w:sz="0" w:space="0" w:color="auto"/>
        <w:left w:val="none" w:sz="0" w:space="0" w:color="auto"/>
        <w:bottom w:val="none" w:sz="0" w:space="0" w:color="auto"/>
        <w:right w:val="none" w:sz="0" w:space="0" w:color="auto"/>
      </w:divBdr>
    </w:div>
    <w:div w:id="204374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image" Target="media/image8.tif"/><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25" Type="http://schemas.microsoft.com/office/2011/relationships/commentsExtended" Target="commentsExtended.xml"/><Relationship Id="rId26" Type="http://schemas.microsoft.com/office/2011/relationships/people" Target="people.xml"/><Relationship Id="rId27" Type="http://schemas.microsoft.com/office/2016/09/relationships/commentsIds" Target="commentsIds.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comments" Target="comments.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tiff"/><Relationship Id="rId16" Type="http://schemas.openxmlformats.org/officeDocument/2006/relationships/image" Target="media/image4.tif"/><Relationship Id="rId17" Type="http://schemas.openxmlformats.org/officeDocument/2006/relationships/image" Target="media/image5.tif"/><Relationship Id="rId18" Type="http://schemas.openxmlformats.org/officeDocument/2006/relationships/image" Target="media/image6.tif"/><Relationship Id="rId19" Type="http://schemas.openxmlformats.org/officeDocument/2006/relationships/image" Target="media/image7.ti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218048EDF2E147B9C12103EE2CB467" ma:contentTypeVersion="8" ma:contentTypeDescription="Create a new document." ma:contentTypeScope="" ma:versionID="93b660e9d41dc5caf947c29451489663">
  <xsd:schema xmlns:xsd="http://www.w3.org/2001/XMLSchema" xmlns:xs="http://www.w3.org/2001/XMLSchema" xmlns:p="http://schemas.microsoft.com/office/2006/metadata/properties" xmlns:ns2="32c66827-0f10-4124-bfef-f0376e142db8" targetNamespace="http://schemas.microsoft.com/office/2006/metadata/properties" ma:root="true" ma:fieldsID="58c049c1ccd003f32f92cc4868230e48" ns2:_="">
    <xsd:import namespace="32c66827-0f10-4124-bfef-f0376e142db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c66827-0f10-4124-bfef-f0376e142db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F313E-3116-4F68-9646-6A615521EC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c66827-0f10-4124-bfef-f0376e142d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9EA1ED-7FBB-421E-B2B5-8C8D457EF8D2}">
  <ds:schemaRefs>
    <ds:schemaRef ds:uri="http://schemas.microsoft.com/sharepoint/v3/contenttype/forms"/>
  </ds:schemaRefs>
</ds:datastoreItem>
</file>

<file path=customXml/itemProps3.xml><?xml version="1.0" encoding="utf-8"?>
<ds:datastoreItem xmlns:ds="http://schemas.openxmlformats.org/officeDocument/2006/customXml" ds:itemID="{00036480-8720-4406-8B53-855750F5E11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6E72E91-FD82-804C-9332-09ABBA2A1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27</Pages>
  <Words>15862</Words>
  <Characters>90418</Characters>
  <Application>Microsoft Macintosh Word</Application>
  <DocSecurity>0</DocSecurity>
  <Lines>753</Lines>
  <Paragraphs>212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106068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Mingpan Cheng</dc:creator>
  <cp:keywords/>
  <dc:description/>
  <cp:lastModifiedBy>Alex</cp:lastModifiedBy>
  <cp:revision>134</cp:revision>
  <cp:lastPrinted>2019-01-31T09:16:00Z</cp:lastPrinted>
  <dcterms:created xsi:type="dcterms:W3CDTF">2020-03-30T05:03:00Z</dcterms:created>
  <dcterms:modified xsi:type="dcterms:W3CDTF">2020-04-23T00:32:00Z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0x0101007D218048EDF2E147B9C12103EE2CB467</vt:lpwstr>
  </property>
</Properties>
</file>